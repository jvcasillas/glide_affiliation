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B5A02" w14:textId="54B4A5AA" w:rsidR="00A24687" w:rsidRPr="00702828" w:rsidRDefault="00A24687" w:rsidP="00A24687">
      <w:pPr>
        <w:rPr>
          <w:b/>
          <w:bCs/>
        </w:rPr>
      </w:pPr>
      <w:r w:rsidRPr="00702828">
        <w:rPr>
          <w:b/>
          <w:bCs/>
        </w:rPr>
        <w:t>Variation in syllabification: onglides</w:t>
      </w:r>
      <w:r w:rsidR="00A3741F" w:rsidRPr="00702828">
        <w:rPr>
          <w:b/>
          <w:bCs/>
        </w:rPr>
        <w:t xml:space="preserve"> in Southwest Spanish</w:t>
      </w:r>
    </w:p>
    <w:p w14:paraId="5239097E" w14:textId="77777777" w:rsidR="00A24687" w:rsidRPr="003D0209" w:rsidRDefault="00A24687" w:rsidP="00A24687"/>
    <w:p w14:paraId="0195BF79" w14:textId="5F40DDB5" w:rsidR="0029319F" w:rsidRDefault="0029319F" w:rsidP="0029319F">
      <w:pPr>
        <w:autoSpaceDE w:val="0"/>
        <w:autoSpaceDN w:val="0"/>
        <w:adjustRightInd w:val="0"/>
        <w:rPr>
          <w:rFonts w:eastAsiaTheme="minorEastAsia"/>
          <w:sz w:val="18"/>
          <w:szCs w:val="18"/>
        </w:rPr>
      </w:pPr>
      <w:r>
        <w:rPr>
          <w:b/>
          <w:bCs/>
        </w:rPr>
        <w:t xml:space="preserve">Abstract </w:t>
      </w:r>
      <w:r>
        <w:rPr>
          <w:rFonts w:eastAsiaTheme="minorEastAsia"/>
          <w:sz w:val="18"/>
          <w:szCs w:val="18"/>
        </w:rPr>
        <w:t xml:space="preserve"> </w:t>
      </w:r>
    </w:p>
    <w:p w14:paraId="2DB34440" w14:textId="514E0924" w:rsidR="003107FE" w:rsidRDefault="003107FE" w:rsidP="0029319F">
      <w:pPr>
        <w:autoSpaceDE w:val="0"/>
        <w:autoSpaceDN w:val="0"/>
        <w:adjustRightInd w:val="0"/>
        <w:rPr>
          <w:rFonts w:eastAsiaTheme="minorEastAsia"/>
          <w:sz w:val="18"/>
          <w:szCs w:val="18"/>
        </w:rPr>
      </w:pPr>
    </w:p>
    <w:p w14:paraId="08DAA6C0" w14:textId="4C76E9BD" w:rsidR="008D2CB8" w:rsidRPr="008C0D1B" w:rsidRDefault="007C2803" w:rsidP="008C0D1B">
      <w:pPr>
        <w:jc w:val="both"/>
      </w:pPr>
      <w:r>
        <w:t>P</w:t>
      </w:r>
      <w:r w:rsidR="004D7F73">
        <w:t>ostconsonantal glides</w:t>
      </w:r>
      <w:r>
        <w:t xml:space="preserve"> (</w:t>
      </w:r>
      <w:r w:rsidRPr="008C0D1B">
        <w:rPr>
          <w:i/>
          <w:iCs/>
        </w:rPr>
        <w:t>m</w:t>
      </w:r>
      <w:r>
        <w:rPr>
          <w:i/>
          <w:iCs/>
        </w:rPr>
        <w:t>[je]</w:t>
      </w:r>
      <w:r w:rsidRPr="008C0D1B">
        <w:rPr>
          <w:i/>
          <w:iCs/>
        </w:rPr>
        <w:t>do</w:t>
      </w:r>
      <w:r>
        <w:t xml:space="preserve"> ‘fear’)</w:t>
      </w:r>
      <w:r w:rsidR="004D7F73">
        <w:t xml:space="preserve"> have traditionally been considered part of the nucleus in Spanish</w:t>
      </w:r>
      <w:r>
        <w:t>. R</w:t>
      </w:r>
      <w:r w:rsidR="004D7F73">
        <w:t>ecent work, however, has challenged nuclear affiliation</w:t>
      </w:r>
      <w:r w:rsidR="00F775C1">
        <w:t xml:space="preserve">. </w:t>
      </w:r>
      <w:r w:rsidR="008D2CB8">
        <w:t>This research</w:t>
      </w:r>
      <w:r w:rsidR="008D2CB8" w:rsidRPr="00B10A86">
        <w:t xml:space="preserve"> examine</w:t>
      </w:r>
      <w:r w:rsidR="008D2CB8">
        <w:t>s</w:t>
      </w:r>
      <w:r w:rsidR="008D2CB8" w:rsidRPr="00B10A86">
        <w:t xml:space="preserve"> the syllabic affiliation of </w:t>
      </w:r>
      <w:r w:rsidR="005B4111">
        <w:t xml:space="preserve">postconsonantal </w:t>
      </w:r>
      <w:r w:rsidR="008D2CB8" w:rsidRPr="00B10A86">
        <w:t>glides in Sonoran Spanish</w:t>
      </w:r>
      <w:r w:rsidR="008D2CB8">
        <w:t xml:space="preserve"> to determine if </w:t>
      </w:r>
      <w:r w:rsidR="005B4111">
        <w:t>they</w:t>
      </w:r>
      <w:r w:rsidR="008D2CB8">
        <w:t xml:space="preserve"> are </w:t>
      </w:r>
      <w:r w:rsidR="001C465C">
        <w:t xml:space="preserve">always </w:t>
      </w:r>
      <w:r w:rsidR="008D2CB8">
        <w:t>parsed</w:t>
      </w:r>
      <w:r w:rsidR="00D14D4D">
        <w:t xml:space="preserve"> </w:t>
      </w:r>
      <w:r w:rsidR="008D2CB8">
        <w:t>in the nucleus or they can at least at times be parsed in the onset</w:t>
      </w:r>
      <w:r w:rsidR="00D14D4D">
        <w:t xml:space="preserve">. </w:t>
      </w:r>
      <w:r w:rsidR="001C465C">
        <w:t>E</w:t>
      </w:r>
      <w:r w:rsidR="00D14D4D">
        <w:t>xperimental data were collected</w:t>
      </w:r>
      <w:r w:rsidR="00F775C1" w:rsidRPr="006B627D">
        <w:t xml:space="preserve"> </w:t>
      </w:r>
      <w:r w:rsidR="00F775C1">
        <w:t xml:space="preserve">using </w:t>
      </w:r>
      <w:r w:rsidR="00D14D4D">
        <w:rPr>
          <w:rFonts w:eastAsiaTheme="minorEastAsia"/>
        </w:rPr>
        <w:t xml:space="preserve">a </w:t>
      </w:r>
      <w:r w:rsidR="00F775C1">
        <w:rPr>
          <w:rFonts w:eastAsiaTheme="minorEastAsia"/>
        </w:rPr>
        <w:t>phrase reading and a</w:t>
      </w:r>
      <w:r w:rsidR="00D14D4D">
        <w:rPr>
          <w:rFonts w:eastAsiaTheme="minorEastAsia"/>
        </w:rPr>
        <w:t xml:space="preserve"> </w:t>
      </w:r>
      <w:r w:rsidR="00F775C1">
        <w:rPr>
          <w:rFonts w:eastAsiaTheme="minorEastAsia"/>
        </w:rPr>
        <w:t xml:space="preserve">syllable division task. </w:t>
      </w:r>
      <w:r w:rsidR="00D14D4D">
        <w:rPr>
          <w:rFonts w:eastAsiaTheme="minorEastAsia"/>
        </w:rPr>
        <w:t>Stimuli</w:t>
      </w:r>
      <w:r w:rsidR="00F775C1">
        <w:rPr>
          <w:rFonts w:eastAsiaTheme="minorEastAsia"/>
        </w:rPr>
        <w:t xml:space="preserve"> were designed according to two hypotheses.  The first relie</w:t>
      </w:r>
      <w:r w:rsidR="005336F2">
        <w:rPr>
          <w:rFonts w:eastAsiaTheme="minorEastAsia"/>
        </w:rPr>
        <w:t>d on</w:t>
      </w:r>
      <w:r w:rsidR="00F775C1" w:rsidRPr="006B627D">
        <w:t xml:space="preserve"> </w:t>
      </w:r>
      <w:r w:rsidR="00D14D4D">
        <w:t xml:space="preserve">the generalization that </w:t>
      </w:r>
      <w:r w:rsidR="00F775C1" w:rsidRPr="006B627D">
        <w:t>Spanish allows a maximum of three rhyme segments</w:t>
      </w:r>
      <w:r w:rsidR="00D14D4D">
        <w:t xml:space="preserve">. </w:t>
      </w:r>
      <w:r w:rsidR="005A32BE">
        <w:t xml:space="preserve">If subjects produce </w:t>
      </w:r>
      <w:r w:rsidR="005A32BE" w:rsidRPr="006B627D">
        <w:t>CGVGC</w:t>
      </w:r>
      <w:r w:rsidR="00F775C1" w:rsidRPr="006B627D">
        <w:t xml:space="preserve"> sequence</w:t>
      </w:r>
      <w:r w:rsidR="005A32BE">
        <w:t xml:space="preserve">s, </w:t>
      </w:r>
      <w:proofErr w:type="gramStart"/>
      <w:r w:rsidR="005A32BE">
        <w:t>the</w:t>
      </w:r>
      <w:r w:rsidR="00F775C1" w:rsidRPr="006B627D">
        <w:t xml:space="preserve"> </w:t>
      </w:r>
      <w:r w:rsidR="005A32BE">
        <w:t xml:space="preserve"> postconsonantal</w:t>
      </w:r>
      <w:proofErr w:type="gramEnd"/>
      <w:r w:rsidR="005A32BE">
        <w:t xml:space="preserve"> </w:t>
      </w:r>
      <w:r w:rsidR="00F775C1" w:rsidRPr="006B627D">
        <w:t xml:space="preserve">glide should be in the onset, </w:t>
      </w:r>
      <w:r w:rsidR="001C465C">
        <w:t>as</w:t>
      </w:r>
      <w:r w:rsidR="00F775C1" w:rsidRPr="006B627D">
        <w:t xml:space="preserve"> otherwise the rhyme would contain fou</w:t>
      </w:r>
      <w:r w:rsidR="00F775C1">
        <w:t>r segments</w:t>
      </w:r>
      <w:r w:rsidR="001C465C">
        <w:t xml:space="preserve"> and be </w:t>
      </w:r>
      <w:proofErr w:type="spellStart"/>
      <w:r w:rsidR="001C465C">
        <w:t>ilicit</w:t>
      </w:r>
      <w:proofErr w:type="spellEnd"/>
      <w:r w:rsidR="00F775C1">
        <w:t xml:space="preserve">.  </w:t>
      </w:r>
      <w:r w:rsidR="005336F2">
        <w:t>The second hypothesis predict</w:t>
      </w:r>
      <w:r w:rsidR="005A32BE">
        <w:t>s</w:t>
      </w:r>
      <w:r w:rsidR="005336F2">
        <w:t xml:space="preserve"> that,</w:t>
      </w:r>
      <w:r w:rsidR="00F775C1">
        <w:t xml:space="preserve"> </w:t>
      </w:r>
      <w:r w:rsidR="00F775C1" w:rsidRPr="006B627D">
        <w:t>if the glide is in the onset</w:t>
      </w:r>
      <w:r w:rsidR="00F775C1">
        <w:t>,</w:t>
      </w:r>
      <w:r w:rsidR="00F775C1" w:rsidRPr="006B627D">
        <w:t xml:space="preserve"> there should be </w:t>
      </w:r>
      <w:r w:rsidR="00F775C1">
        <w:t xml:space="preserve">onset </w:t>
      </w:r>
      <w:r w:rsidR="00F775C1" w:rsidRPr="006B627D">
        <w:t>co-occurrence restrictions</w:t>
      </w:r>
      <w:r w:rsidR="00D14D4D">
        <w:t>.</w:t>
      </w:r>
      <w:r w:rsidR="00F775C1" w:rsidRPr="006B627D">
        <w:t xml:space="preserve"> </w:t>
      </w:r>
    </w:p>
    <w:p w14:paraId="17720CE8" w14:textId="6E0FCD83" w:rsidR="005A32BE" w:rsidRDefault="00D14D4D" w:rsidP="008C0D1B">
      <w:pPr>
        <w:jc w:val="both"/>
      </w:pPr>
      <w:r>
        <w:t>The</w:t>
      </w:r>
      <w:r w:rsidR="001C465C">
        <w:t xml:space="preserve"> study</w:t>
      </w:r>
      <w:r>
        <w:t xml:space="preserve"> findings</w:t>
      </w:r>
      <w:r w:rsidR="008D2CB8" w:rsidRPr="00B10A86">
        <w:t xml:space="preserve"> showed that </w:t>
      </w:r>
      <w:r>
        <w:t>g</w:t>
      </w:r>
      <w:r w:rsidRPr="00B10A86">
        <w:t xml:space="preserve">lides can be </w:t>
      </w:r>
      <w:r w:rsidRPr="00395E27">
        <w:rPr>
          <w:i/>
          <w:iCs/>
        </w:rPr>
        <w:t>variably</w:t>
      </w:r>
      <w:r w:rsidRPr="00B10A86">
        <w:t xml:space="preserve"> parsed in a complex onset.   </w:t>
      </w:r>
      <w:r w:rsidR="008D2CB8" w:rsidRPr="00B10A86">
        <w:t>Sonoran speakers</w:t>
      </w:r>
      <w:r w:rsidR="008D2CB8">
        <w:t xml:space="preserve"> </w:t>
      </w:r>
      <w:r w:rsidR="008D2CB8" w:rsidRPr="00B10A86">
        <w:t xml:space="preserve">produced the GVG sequence at least some of the time </w:t>
      </w:r>
      <w:r w:rsidR="008D2CB8">
        <w:t xml:space="preserve">and </w:t>
      </w:r>
      <w:r w:rsidR="008D2CB8" w:rsidRPr="00B10A86">
        <w:t>thus it is possible</w:t>
      </w:r>
      <w:r w:rsidR="008D2CB8">
        <w:t xml:space="preserve"> for it to be parsed as </w:t>
      </w:r>
      <w:r w:rsidR="008D2CB8" w:rsidRPr="00B10A86">
        <w:t xml:space="preserve">the second segment </w:t>
      </w:r>
      <w:r w:rsidR="008D2CB8">
        <w:t>in</w:t>
      </w:r>
      <w:r w:rsidR="008D2CB8" w:rsidRPr="00B10A86">
        <w:t xml:space="preserve"> a complex </w:t>
      </w:r>
      <w:r w:rsidR="008D2CB8">
        <w:t>onset</w:t>
      </w:r>
      <w:r w:rsidR="008D2CB8" w:rsidRPr="00B10A86">
        <w:t xml:space="preserve">. </w:t>
      </w:r>
      <w:r>
        <w:t>A</w:t>
      </w:r>
      <w:r w:rsidR="008D2CB8" w:rsidRPr="00B10A86">
        <w:t xml:space="preserve">coustic analysis </w:t>
      </w:r>
      <w:r w:rsidR="00A07EAF">
        <w:t>revealed</w:t>
      </w:r>
      <w:r w:rsidR="008D2CB8" w:rsidRPr="00B10A86">
        <w:t xml:space="preserve"> that pre-vocalic segments are longer after palatal consonants</w:t>
      </w:r>
      <w:r w:rsidR="008D2CB8">
        <w:t xml:space="preserve"> and </w:t>
      </w:r>
      <w:r w:rsidR="008D2CB8" w:rsidRPr="00B10A86">
        <w:t xml:space="preserve">the duration increase </w:t>
      </w:r>
      <w:r>
        <w:t>was</w:t>
      </w:r>
      <w:r w:rsidR="008D2CB8">
        <w:t xml:space="preserve"> due to lengthening of the onset (a strategy to avoid an illicit sequence).</w:t>
      </w:r>
      <w:r w:rsidR="008D2CB8" w:rsidRPr="00B10A86">
        <w:t xml:space="preserve">  Onset glides in Sonoran Spanish provide evidence for cross-dialectal and intra-dialectal variation in syllabic affiliation</w:t>
      </w:r>
      <w:r w:rsidR="001C465C">
        <w:t>. It is shown that an</w:t>
      </w:r>
      <w:r w:rsidR="005336F2">
        <w:t xml:space="preserve"> optimality theoretic model can capture and </w:t>
      </w:r>
      <w:r w:rsidR="00A07EAF">
        <w:t>explain</w:t>
      </w:r>
      <w:r w:rsidR="005336F2">
        <w:t xml:space="preserve"> the sources of internal variation as competing factors which result in variation in output parsing. </w:t>
      </w:r>
      <w:r w:rsidR="00270342">
        <w:t>It is concluded that</w:t>
      </w:r>
      <w:r w:rsidR="005A32BE">
        <w:t xml:space="preserve"> the affiliation debate has been oversimplified by considering either an onset or a nuclear parse</w:t>
      </w:r>
      <w:r w:rsidR="00E60717">
        <w:t>.</w:t>
      </w:r>
    </w:p>
    <w:p w14:paraId="5795DFB6" w14:textId="2363A1AF" w:rsidR="0029319F" w:rsidRDefault="0029319F" w:rsidP="00272A94">
      <w:pPr>
        <w:rPr>
          <w:b/>
          <w:bCs/>
        </w:rPr>
      </w:pPr>
    </w:p>
    <w:p w14:paraId="403E7D4F" w14:textId="473D7879" w:rsidR="0029319F" w:rsidRDefault="0029319F" w:rsidP="00272A94">
      <w:pPr>
        <w:rPr>
          <w:b/>
          <w:bCs/>
        </w:rPr>
      </w:pPr>
      <w:r>
        <w:rPr>
          <w:b/>
          <w:bCs/>
        </w:rPr>
        <w:t xml:space="preserve">Keywords: </w:t>
      </w:r>
      <w:r w:rsidR="00C32141">
        <w:t>glides, onset, nucleus, syllabification,</w:t>
      </w:r>
    </w:p>
    <w:p w14:paraId="39269D3F" w14:textId="77777777" w:rsidR="0029319F" w:rsidRDefault="0029319F" w:rsidP="00272A94">
      <w:pPr>
        <w:rPr>
          <w:b/>
          <w:bCs/>
        </w:rPr>
      </w:pPr>
    </w:p>
    <w:p w14:paraId="6D9C9F21" w14:textId="2BB4261B" w:rsidR="00272A94" w:rsidRPr="00B7468E" w:rsidRDefault="00272A94" w:rsidP="00272A94">
      <w:pPr>
        <w:rPr>
          <w:b/>
          <w:bCs/>
        </w:rPr>
      </w:pPr>
      <w:r w:rsidRPr="00B7468E">
        <w:rPr>
          <w:b/>
          <w:bCs/>
        </w:rPr>
        <w:t>1. Introduction</w:t>
      </w:r>
    </w:p>
    <w:p w14:paraId="2C91B857" w14:textId="7483E25E" w:rsidR="00272A94" w:rsidRDefault="00272A94" w:rsidP="00272A94">
      <w:pPr>
        <w:jc w:val="both"/>
      </w:pPr>
      <w:r>
        <w:t>Overall,</w:t>
      </w:r>
      <w:r w:rsidRPr="003D0209">
        <w:t xml:space="preserve"> Spanish syllabification is uncontroversial.</w:t>
      </w:r>
      <w:r w:rsidR="00593401">
        <w:t xml:space="preserve"> </w:t>
      </w:r>
      <w:r w:rsidRPr="003D0209">
        <w:t xml:space="preserve">Native speakers tend to have clear intuitions about how to divide words into syllables. </w:t>
      </w:r>
      <w:r>
        <w:t>And yet, despite</w:t>
      </w:r>
      <w:r w:rsidRPr="003D0209">
        <w:t xml:space="preserve"> general </w:t>
      </w:r>
      <w:r>
        <w:t>agreement</w:t>
      </w:r>
      <w:r w:rsidRPr="003D0209">
        <w:t>,</w:t>
      </w:r>
      <w:r>
        <w:t xml:space="preserve"> areas</w:t>
      </w:r>
      <w:r w:rsidRPr="003D0209">
        <w:t xml:space="preserve"> of debate have</w:t>
      </w:r>
      <w:r>
        <w:t xml:space="preserve"> </w:t>
      </w:r>
      <w:r w:rsidRPr="003D0209">
        <w:t>emerged</w:t>
      </w:r>
      <w:r>
        <w:t xml:space="preserve"> in recent decades suggesting that Spanish syllabification may not be as straightforward as it is generally believed. Examples of controversial topics are </w:t>
      </w:r>
      <w:r w:rsidRPr="003D0209">
        <w:t xml:space="preserve">the syllabification of vowel sequences as diphthongs or hiatuses and the syllabic affiliation of prevocalic glides </w:t>
      </w:r>
      <w:r>
        <w:t xml:space="preserve">(i.e., </w:t>
      </w:r>
      <w:r w:rsidRPr="003D0209">
        <w:t>onglides</w:t>
      </w:r>
      <w:r>
        <w:t>)</w:t>
      </w:r>
      <w:r w:rsidRPr="003D0209">
        <w:t>.</w:t>
      </w:r>
      <w:r>
        <w:t xml:space="preserve"> Some sequences of high vowel and another vowel, which are normally syllabified in one syllable as a diphthong, surface as hiatuses in some Spanish dialects</w:t>
      </w:r>
      <w:r w:rsidR="00304500">
        <w:t xml:space="preserve"> (</w:t>
      </w:r>
      <w:proofErr w:type="spellStart"/>
      <w:r w:rsidR="00304500">
        <w:t>Hualde</w:t>
      </w:r>
      <w:proofErr w:type="spellEnd"/>
      <w:r w:rsidR="00304500">
        <w:t xml:space="preserve"> 1997, 1999, 2002; Colina 2009)</w:t>
      </w:r>
      <w:r>
        <w:t xml:space="preserve">. The syllabic affiliation and </w:t>
      </w:r>
      <w:proofErr w:type="spellStart"/>
      <w:r>
        <w:t>moraic</w:t>
      </w:r>
      <w:proofErr w:type="spellEnd"/>
      <w:r>
        <w:t xml:space="preserve"> status of vocoids (in diphthongs or hiatuses) is relevant because it has implications for the phonemic or allophonic status of glides, the nature of linguistic competence, and the mental representation of exceptional patterns</w:t>
      </w:r>
      <w:r w:rsidR="00304500">
        <w:t>.</w:t>
      </w:r>
      <w:r>
        <w:t xml:space="preserve"> Another issue under debate involves postconsonantal glides, which have traditionally been considered part of the nucleus. Recent work, however, has challenged nuclear affiliation and argued for an onset parsing or for the possibility of both </w:t>
      </w:r>
      <w:proofErr w:type="spellStart"/>
      <w:r>
        <w:t>parsings</w:t>
      </w:r>
      <w:proofErr w:type="spellEnd"/>
      <w:r>
        <w:t>.</w:t>
      </w:r>
    </w:p>
    <w:p w14:paraId="6D59A51D" w14:textId="1E40E283" w:rsidR="00272A94" w:rsidRDefault="00272A94" w:rsidP="00272A94">
      <w:pPr>
        <w:ind w:firstLine="360"/>
        <w:jc w:val="both"/>
      </w:pPr>
      <w:r>
        <w:t xml:space="preserve">This paper will focus on the syllabic affiliation of onglides, </w:t>
      </w:r>
      <w:proofErr w:type="gramStart"/>
      <w:r>
        <w:t>in particular of</w:t>
      </w:r>
      <w:proofErr w:type="gramEnd"/>
      <w:r>
        <w:t xml:space="preserve"> those in postconsonantal position, that is glides preceded by a consonant or more in the same syllable. </w:t>
      </w:r>
    </w:p>
    <w:p w14:paraId="23203CA1" w14:textId="486AFBF4" w:rsidR="00272A94" w:rsidRDefault="00272A94" w:rsidP="00272A94">
      <w:pPr>
        <w:ind w:firstLine="360"/>
        <w:jc w:val="both"/>
      </w:pPr>
      <w:r>
        <w:t xml:space="preserve">After a review of the literature and the arguments for onset and nuclear parsing, we argue that the debate has been oversimplified by considering either an onset or a nuclear </w:t>
      </w:r>
      <w:r>
        <w:lastRenderedPageBreak/>
        <w:t>parse. We will</w:t>
      </w:r>
      <w:r w:rsidRPr="003D0209">
        <w:t xml:space="preserve"> challenge that </w:t>
      </w:r>
      <w:r>
        <w:t>position by showing that, although there may be preference for a nuclear affiliation, an onset parse is also possible</w:t>
      </w:r>
      <w:r w:rsidR="00304500">
        <w:t xml:space="preserve"> in some dialects</w:t>
      </w:r>
      <w:r>
        <w:t xml:space="preserve">. </w:t>
      </w:r>
      <w:r w:rsidR="00304500">
        <w:t xml:space="preserve"> This is </w:t>
      </w:r>
      <w:r w:rsidR="007D52B1">
        <w:t>supported</w:t>
      </w:r>
      <w:r w:rsidR="00304500">
        <w:t xml:space="preserve"> by the results of an experimental study that </w:t>
      </w:r>
      <w:r w:rsidR="007D52B1">
        <w:t>indicate</w:t>
      </w:r>
      <w:r w:rsidR="00304500">
        <w:t xml:space="preserve"> that in some Southwest Spanish varieties postconsonantal glides can go in the onset to avoid co-occurrence restrictions and limits in the number of nuclear segments</w:t>
      </w:r>
      <w:r w:rsidR="007D52B1">
        <w:t>.</w:t>
      </w:r>
      <w:r w:rsidR="007737E9">
        <w:t xml:space="preserve"> </w:t>
      </w:r>
      <w:r w:rsidR="00304500">
        <w:t>Additionally, we</w:t>
      </w:r>
      <w:r>
        <w:t xml:space="preserve"> argue that an optimality theoretic model can capture and help understand the sources of</w:t>
      </w:r>
      <w:r w:rsidR="00C45F3D">
        <w:t xml:space="preserve"> language internal and external</w:t>
      </w:r>
      <w:r>
        <w:t xml:space="preserve"> variation as competing factors which result in variation in output parsing. </w:t>
      </w:r>
    </w:p>
    <w:p w14:paraId="26C29FF7" w14:textId="77777777" w:rsidR="00272A94" w:rsidRPr="003D0209" w:rsidRDefault="00272A94" w:rsidP="00272A94">
      <w:pPr>
        <w:jc w:val="both"/>
      </w:pPr>
    </w:p>
    <w:p w14:paraId="137F9868" w14:textId="0B4B4D6A" w:rsidR="00272A94" w:rsidRDefault="00272A94" w:rsidP="00272A94">
      <w:r>
        <w:rPr>
          <w:b/>
        </w:rPr>
        <w:t>2. Syllabic affiliation of onglides: onset or nucleus?</w:t>
      </w:r>
    </w:p>
    <w:p w14:paraId="210680CF" w14:textId="62E5A443" w:rsidR="00272A94" w:rsidRDefault="00272A94" w:rsidP="00272A94">
      <w:pPr>
        <w:jc w:val="both"/>
      </w:pPr>
      <w:r w:rsidRPr="003D0209">
        <w:t>It is not surprising that glides are involved</w:t>
      </w:r>
      <w:r>
        <w:t xml:space="preserve"> in controversial aspects of the syllabification of Spanish. Glides are opportunistic</w:t>
      </w:r>
      <w:r w:rsidRPr="0097251A">
        <w:t xml:space="preserve"> </w:t>
      </w:r>
      <w:r>
        <w:t>segments because of their featural composition [-consonantal, -vocalic], which makes them neither vocalic nor consonantal, and of their ability to be parsed in the margins of the syllable. It is thus their hybrid nature that makes their syllabic affiliation unclear.</w:t>
      </w:r>
    </w:p>
    <w:p w14:paraId="1188536D" w14:textId="1EDB867E" w:rsidR="00272A94" w:rsidRDefault="00272A94" w:rsidP="00272A94">
      <w:pPr>
        <w:ind w:firstLine="360"/>
        <w:jc w:val="both"/>
      </w:pPr>
      <w:r>
        <w:t xml:space="preserve">In this section we provide a critical review of the affiliation arguments for postconsonantal onglides; first for a nuclear parsing, as it reflects the most common position among phonologists, followed by arguments for an onset affiliation. </w:t>
      </w:r>
    </w:p>
    <w:p w14:paraId="35F5485A" w14:textId="532D70E5" w:rsidR="00272A94" w:rsidRPr="002F4AAE" w:rsidRDefault="00272A94" w:rsidP="00272A94">
      <w:pPr>
        <w:ind w:firstLine="360"/>
        <w:jc w:val="both"/>
      </w:pPr>
      <w:r w:rsidRPr="0024241C">
        <w:t xml:space="preserve">The arguments in favor of the nuclear </w:t>
      </w:r>
      <w:r w:rsidRPr="002F4AAE">
        <w:t>status of prevocalic postconsonantal glides have to do with</w:t>
      </w:r>
      <w:r>
        <w:t xml:space="preserve"> co-occurrence restrictions,</w:t>
      </w:r>
      <w:r w:rsidRPr="002F4AAE">
        <w:t xml:space="preserve"> rhyme restrictions, </w:t>
      </w:r>
      <w:r>
        <w:t xml:space="preserve">diphthong/monophthong alternations, </w:t>
      </w:r>
      <w:proofErr w:type="spellStart"/>
      <w:r w:rsidRPr="002F4AAE">
        <w:t>hypochoristic</w:t>
      </w:r>
      <w:proofErr w:type="spellEnd"/>
      <w:r w:rsidRPr="002F4AAE">
        <w:t xml:space="preserve"> formation,</w:t>
      </w:r>
      <w:r w:rsidR="007D52B1">
        <w:t xml:space="preserve"> </w:t>
      </w:r>
      <w:r w:rsidR="007D52B1" w:rsidRPr="002F4AAE">
        <w:t xml:space="preserve">vowel harmony, </w:t>
      </w:r>
      <w:r w:rsidR="007D52B1">
        <w:t>children's games,</w:t>
      </w:r>
      <w:r w:rsidR="00793E40">
        <w:t xml:space="preserve"> acquisition, intervocalic glides, and</w:t>
      </w:r>
      <w:r w:rsidR="007D52B1">
        <w:t xml:space="preserve"> stress</w:t>
      </w:r>
      <w:r w:rsidRPr="002F4AAE">
        <w:t xml:space="preserve"> (</w:t>
      </w:r>
      <w:r>
        <w:t>2.</w:t>
      </w:r>
      <w:r w:rsidRPr="002F4AAE">
        <w:t>1-</w:t>
      </w:r>
      <w:r>
        <w:t>2.8</w:t>
      </w:r>
      <w:r w:rsidRPr="002F4AAE">
        <w:t xml:space="preserve"> below) (cf. </w:t>
      </w:r>
      <w:proofErr w:type="spellStart"/>
      <w:r w:rsidRPr="002F4AAE">
        <w:t>Hualde</w:t>
      </w:r>
      <w:proofErr w:type="spellEnd"/>
      <w:r w:rsidRPr="002F4AAE">
        <w:t xml:space="preserve"> 2014,</w:t>
      </w:r>
      <w:r>
        <w:t xml:space="preserve"> Shelton et al. 2012, </w:t>
      </w:r>
      <w:r w:rsidRPr="002F4AAE">
        <w:t xml:space="preserve">Colina 2009). </w:t>
      </w:r>
    </w:p>
    <w:p w14:paraId="1DE570AD" w14:textId="77777777" w:rsidR="00272A94" w:rsidRPr="003D0209" w:rsidRDefault="00272A94" w:rsidP="00272A94"/>
    <w:p w14:paraId="0620575F" w14:textId="59DDFEA2" w:rsidR="00272A94" w:rsidRDefault="00272A94" w:rsidP="00272A94">
      <w:pPr>
        <w:jc w:val="both"/>
      </w:pPr>
      <w:r>
        <w:t xml:space="preserve">2.1. Co-occurrence restrictions. Co-occurrence restrictions are often used as evidence that two segments cannot be part of the same </w:t>
      </w:r>
      <w:proofErr w:type="spellStart"/>
      <w:r>
        <w:t>subsyllabic</w:t>
      </w:r>
      <w:proofErr w:type="spellEnd"/>
      <w:r>
        <w:t xml:space="preserve"> con</w:t>
      </w:r>
      <w:r w:rsidR="00593401">
        <w:t>s</w:t>
      </w:r>
      <w:r>
        <w:t xml:space="preserve">tituent, whereas lack thereof is an indication that two contiguous segments are parsed in two separate constituents. For instance, complex onsets in Spanish </w:t>
      </w:r>
      <w:proofErr w:type="gramStart"/>
      <w:r>
        <w:t>have to</w:t>
      </w:r>
      <w:proofErr w:type="gramEnd"/>
      <w:r>
        <w:t xml:space="preserve"> exhibit a minimal sonority distance often described as that between an obstruent, the least sonorous of the consonants, and a liquid, the most sonorous. Therefore, a combination of a sonorant plus sonorant in an onset cluster, such as *[ml,] *[</w:t>
      </w:r>
      <w:proofErr w:type="spellStart"/>
      <w:r>
        <w:t>nl</w:t>
      </w:r>
      <w:proofErr w:type="spellEnd"/>
      <w:r>
        <w:t>], *[</w:t>
      </w:r>
      <w:proofErr w:type="spellStart"/>
      <w:r>
        <w:t>mr</w:t>
      </w:r>
      <w:proofErr w:type="spellEnd"/>
      <w:r>
        <w:t>], *[nr], *[</w:t>
      </w:r>
      <w:proofErr w:type="spellStart"/>
      <w:r>
        <w:t>nw</w:t>
      </w:r>
      <w:proofErr w:type="spellEnd"/>
      <w:r>
        <w:t>] would be ill</w:t>
      </w:r>
      <w:r w:rsidR="00AE34D3">
        <w:t>-</w:t>
      </w:r>
      <w:r>
        <w:t>formed. That sonorant- plus-glide sequences such as [</w:t>
      </w:r>
      <w:proofErr w:type="spellStart"/>
      <w:r>
        <w:t>mj</w:t>
      </w:r>
      <w:proofErr w:type="spellEnd"/>
      <w:r>
        <w:t>], [</w:t>
      </w:r>
      <w:proofErr w:type="spellStart"/>
      <w:r>
        <w:t>nw</w:t>
      </w:r>
      <w:proofErr w:type="spellEnd"/>
      <w:r>
        <w:t>] [</w:t>
      </w:r>
      <w:proofErr w:type="spellStart"/>
      <w:r>
        <w:t>rwV</w:t>
      </w:r>
      <w:proofErr w:type="spellEnd"/>
      <w:r>
        <w:t>] [</w:t>
      </w:r>
      <w:proofErr w:type="spellStart"/>
      <w:r>
        <w:t>lwV</w:t>
      </w:r>
      <w:proofErr w:type="spellEnd"/>
      <w:r>
        <w:t>] (</w:t>
      </w:r>
      <w:proofErr w:type="spellStart"/>
      <w:r w:rsidRPr="008D2EAD">
        <w:rPr>
          <w:i/>
        </w:rPr>
        <w:t>miedo</w:t>
      </w:r>
      <w:proofErr w:type="spellEnd"/>
      <w:r>
        <w:rPr>
          <w:i/>
        </w:rPr>
        <w:t xml:space="preserve"> </w:t>
      </w:r>
      <w:r>
        <w:t xml:space="preserve">‘fear’, </w:t>
      </w:r>
      <w:proofErr w:type="spellStart"/>
      <w:r w:rsidRPr="008D2EAD">
        <w:rPr>
          <w:i/>
        </w:rPr>
        <w:t>nueve</w:t>
      </w:r>
      <w:proofErr w:type="spellEnd"/>
      <w:r>
        <w:rPr>
          <w:i/>
        </w:rPr>
        <w:t xml:space="preserve"> </w:t>
      </w:r>
      <w:r>
        <w:t xml:space="preserve">‘nine’, </w:t>
      </w:r>
      <w:proofErr w:type="spellStart"/>
      <w:r w:rsidRPr="008D2EAD">
        <w:rPr>
          <w:i/>
        </w:rPr>
        <w:t>rueda</w:t>
      </w:r>
      <w:proofErr w:type="spellEnd"/>
      <w:r>
        <w:rPr>
          <w:i/>
        </w:rPr>
        <w:t xml:space="preserve"> </w:t>
      </w:r>
      <w:r>
        <w:t xml:space="preserve">‘wheel’, </w:t>
      </w:r>
      <w:proofErr w:type="spellStart"/>
      <w:r w:rsidRPr="008D2EAD">
        <w:rPr>
          <w:i/>
        </w:rPr>
        <w:t>liebre</w:t>
      </w:r>
      <w:proofErr w:type="spellEnd"/>
      <w:r>
        <w:t xml:space="preserve"> ‘hare’) are possible sequences in Spanish has been used as evidence that [j] and [w] must be in the nucleus (</w:t>
      </w:r>
      <w:r w:rsidR="00EE525A">
        <w:t>Shelton et al. 2012</w:t>
      </w:r>
      <w:r>
        <w:t>). This is in contrast with</w:t>
      </w:r>
      <w:r w:rsidRPr="00E8554A">
        <w:t xml:space="preserve"> </w:t>
      </w:r>
      <w:r>
        <w:t>ill</w:t>
      </w:r>
      <w:r w:rsidR="00AE34D3">
        <w:t>-</w:t>
      </w:r>
      <w:r>
        <w:t>formed *[</w:t>
      </w:r>
      <w:proofErr w:type="spellStart"/>
      <w:r>
        <w:t>nw</w:t>
      </w:r>
      <w:proofErr w:type="spellEnd"/>
      <w:r>
        <w:t>], *[</w:t>
      </w:r>
      <w:proofErr w:type="spellStart"/>
      <w:r>
        <w:t>rwV</w:t>
      </w:r>
      <w:proofErr w:type="spellEnd"/>
      <w:r>
        <w:t>]</w:t>
      </w:r>
      <w:r w:rsidR="00793E40">
        <w:t>, and</w:t>
      </w:r>
      <w:r>
        <w:t xml:space="preserve"> *[</w:t>
      </w:r>
      <w:proofErr w:type="spellStart"/>
      <w:r>
        <w:t>lwV</w:t>
      </w:r>
      <w:proofErr w:type="spellEnd"/>
      <w:r>
        <w:t>] in English that are thus argued to be in the onset.</w:t>
      </w:r>
    </w:p>
    <w:p w14:paraId="21C485AB" w14:textId="0F306AA2" w:rsidR="00272A94" w:rsidRDefault="00272A94" w:rsidP="00272A94">
      <w:pPr>
        <w:ind w:firstLine="360"/>
        <w:jc w:val="both"/>
      </w:pPr>
      <w:r>
        <w:t>Co</w:t>
      </w:r>
      <w:r w:rsidR="00593401">
        <w:t>-</w:t>
      </w:r>
      <w:r w:rsidR="00AE34D3">
        <w:t>occurrence</w:t>
      </w:r>
      <w:r>
        <w:t xml:space="preserve"> restrictions can also involve</w:t>
      </w:r>
      <w:r w:rsidR="00793E40">
        <w:t xml:space="preserve"> features such as</w:t>
      </w:r>
      <w:r>
        <w:t xml:space="preserve"> point of articulation and voicing. In Spanish *[</w:t>
      </w:r>
      <w:proofErr w:type="spellStart"/>
      <w:r>
        <w:t>tl</w:t>
      </w:r>
      <w:proofErr w:type="spellEnd"/>
      <w:r>
        <w:t>] is ill</w:t>
      </w:r>
      <w:r w:rsidR="00AE34D3">
        <w:t>-</w:t>
      </w:r>
      <w:r>
        <w:t xml:space="preserve">formed as an onset cluster in most dialects and *[dl] in all, </w:t>
      </w:r>
      <w:r w:rsidR="008424FB">
        <w:t>and this</w:t>
      </w:r>
      <w:r>
        <w:t xml:space="preserve"> is attributed to a prohibition against homorganic segments in the onset (coronal for *[</w:t>
      </w:r>
      <w:proofErr w:type="spellStart"/>
      <w:r>
        <w:t>tl</w:t>
      </w:r>
      <w:proofErr w:type="spellEnd"/>
      <w:r>
        <w:t>]</w:t>
      </w:r>
      <w:r w:rsidR="00593401">
        <w:t>)</w:t>
      </w:r>
      <w:r>
        <w:t xml:space="preserve"> </w:t>
      </w:r>
      <w:proofErr w:type="gramStart"/>
      <w:r>
        <w:t>and also</w:t>
      </w:r>
      <w:proofErr w:type="gramEnd"/>
      <w:r>
        <w:t xml:space="preserve"> identical voicing specification in the case of *[dl] </w:t>
      </w:r>
      <w:r w:rsidR="00793E40">
        <w:t>[</w:t>
      </w:r>
      <w:r>
        <w:t>Harris 1983</w:t>
      </w:r>
      <w:r w:rsidR="00793E40">
        <w:t>])</w:t>
      </w:r>
      <w:r>
        <w:t>. An argument for a nuclear parsing of glides based on point-of-articulation co</w:t>
      </w:r>
      <w:r w:rsidR="00593401">
        <w:t>-</w:t>
      </w:r>
      <w:r w:rsidR="00AE34D3">
        <w:t>occurrence</w:t>
      </w:r>
      <w:r>
        <w:t xml:space="preserve"> restrictions rests on the well-formed status of a sequence of a bilabial stop and labial glide, such as [</w:t>
      </w:r>
      <w:proofErr w:type="spellStart"/>
      <w:r>
        <w:t>bw</w:t>
      </w:r>
      <w:proofErr w:type="spellEnd"/>
      <w:r>
        <w:t>] in [bwé.no] ‘good’. Languages that parse this sequence in the onset such as English do not allow [*</w:t>
      </w:r>
      <w:proofErr w:type="spellStart"/>
      <w:r>
        <w:t>bw</w:t>
      </w:r>
      <w:proofErr w:type="spellEnd"/>
      <w:r>
        <w:t>] because both segments are labial and in the onset. Consequently, the argument is that since in Spanish [</w:t>
      </w:r>
      <w:proofErr w:type="spellStart"/>
      <w:r>
        <w:t>bweno</w:t>
      </w:r>
      <w:proofErr w:type="spellEnd"/>
      <w:r>
        <w:t>] is well</w:t>
      </w:r>
      <w:r w:rsidR="00AE34D3">
        <w:t>-</w:t>
      </w:r>
      <w:r>
        <w:t>formed, the glide must be parsed in the nucleus (</w:t>
      </w:r>
      <w:r w:rsidR="00BF62BA">
        <w:t>Shelton et al. 2012</w:t>
      </w:r>
      <w:r>
        <w:t xml:space="preserve">).  </w:t>
      </w:r>
    </w:p>
    <w:p w14:paraId="0B48C6C5" w14:textId="5A817AE7" w:rsidR="00272A94" w:rsidRDefault="00272A94" w:rsidP="00272A94">
      <w:pPr>
        <w:ind w:firstLine="360"/>
        <w:jc w:val="both"/>
      </w:pPr>
      <w:r>
        <w:t>Martínez-Gil (2016: 156), however, argues for the opposite position—glides are parsed as part of a complex onset</w:t>
      </w:r>
      <w:r w:rsidR="00AE34D3">
        <w:t>—</w:t>
      </w:r>
      <w:r>
        <w:t>on the grounds that there exist co</w:t>
      </w:r>
      <w:r w:rsidR="00AE34D3">
        <w:t>-occurrence</w:t>
      </w:r>
      <w:r>
        <w:t xml:space="preserve"> restrictions in </w:t>
      </w:r>
      <w:r>
        <w:lastRenderedPageBreak/>
        <w:t>point of articulation between a palatal and a high front glide. Thus, while a palatal lateral or fricative can be followed [w] as in [</w:t>
      </w:r>
      <w:proofErr w:type="spellStart"/>
      <w:r>
        <w:t>ʝwe</w:t>
      </w:r>
      <w:proofErr w:type="spellEnd"/>
      <w:r>
        <w:t>βe] ‘</w:t>
      </w:r>
      <w:proofErr w:type="gramStart"/>
      <w:r>
        <w:t>it</w:t>
      </w:r>
      <w:proofErr w:type="gramEnd"/>
      <w:r>
        <w:t xml:space="preserve"> rains’ or [</w:t>
      </w:r>
      <w:proofErr w:type="spellStart"/>
      <w:r>
        <w:t>poʎwelo</w:t>
      </w:r>
      <w:proofErr w:type="spellEnd"/>
      <w:r>
        <w:t>] ‘chick’, they are ill</w:t>
      </w:r>
      <w:r w:rsidR="00AE34D3">
        <w:t>-</w:t>
      </w:r>
      <w:r>
        <w:t>formed if followed by a [j] front glide because it shares the same point of articulation [+high],</w:t>
      </w:r>
      <w:r w:rsidR="008424FB">
        <w:t xml:space="preserve"> as in the hypothetical</w:t>
      </w:r>
      <w:r>
        <w:t xml:space="preserve"> *[</w:t>
      </w:r>
      <w:proofErr w:type="spellStart"/>
      <w:r>
        <w:t>ʝ</w:t>
      </w:r>
      <w:r w:rsidR="008424FB">
        <w:t>j</w:t>
      </w:r>
      <w:r>
        <w:t>e</w:t>
      </w:r>
      <w:proofErr w:type="spellEnd"/>
      <w:r>
        <w:t>βe] *[</w:t>
      </w:r>
      <w:proofErr w:type="spellStart"/>
      <w:r>
        <w:t>poʎ</w:t>
      </w:r>
      <w:r w:rsidR="008424FB">
        <w:t>j</w:t>
      </w:r>
      <w:r>
        <w:t>elo</w:t>
      </w:r>
      <w:proofErr w:type="spellEnd"/>
      <w:r>
        <w:t xml:space="preserve">].  </w:t>
      </w:r>
    </w:p>
    <w:p w14:paraId="01FE1849" w14:textId="5F13B9B2" w:rsidR="00272A94" w:rsidRDefault="00272A94" w:rsidP="00272A94">
      <w:pPr>
        <w:ind w:firstLine="360"/>
        <w:jc w:val="both"/>
      </w:pPr>
      <w:r>
        <w:t xml:space="preserve">While it is possible to question the extent of the restrictions on palatals on the basis that they could </w:t>
      </w:r>
      <w:r w:rsidR="00AE34D3">
        <w:t xml:space="preserve">be </w:t>
      </w:r>
      <w:r>
        <w:t>lexically restricted or due to historical reasons (palatal laterals in Spanish derive from complex segments, e.g. [</w:t>
      </w:r>
      <w:proofErr w:type="spellStart"/>
      <w:r>
        <w:t>lj</w:t>
      </w:r>
      <w:proofErr w:type="spellEnd"/>
      <w:r>
        <w:t>], geminates, etc.), it is also reasonable to challenge Shelton et al.’s argument that glides are nuclear because a sonorant + glide onset cluster would violate sonority restrictions. While that is true, sequences in which the consonant preceding the glide is not a sonorant, such as</w:t>
      </w:r>
      <w:r w:rsidR="008424FB">
        <w:t xml:space="preserve"> an</w:t>
      </w:r>
      <w:r>
        <w:t xml:space="preserve"> obstruent, abide by minimal sonority distance and thus the glide could potentially be in the onset.</w:t>
      </w:r>
    </w:p>
    <w:p w14:paraId="0BF65C26" w14:textId="4DC532C9" w:rsidR="00272A94" w:rsidRDefault="00272A94" w:rsidP="00272A94">
      <w:pPr>
        <w:ind w:firstLine="360"/>
        <w:jc w:val="both"/>
      </w:pPr>
      <w:r>
        <w:t>The number of permissible onset segments serves</w:t>
      </w:r>
      <w:r w:rsidR="008424FB">
        <w:t xml:space="preserve"> as</w:t>
      </w:r>
      <w:r>
        <w:t xml:space="preserve"> the basis of another argument for nuclear parsing of glides in Spanish. Many languages, including Spanish and English, limit the number of onset segments to two (unless one is /s/ in the case of English, which then permits three onset segments). Consequently, the postconsonantal glides in [</w:t>
      </w:r>
      <w:proofErr w:type="spellStart"/>
      <w:r>
        <w:t>trweno</w:t>
      </w:r>
      <w:proofErr w:type="spellEnd"/>
      <w:r>
        <w:t>] ‘thunder’ and [</w:t>
      </w:r>
      <w:proofErr w:type="spellStart"/>
      <w:r>
        <w:t>pljeɣo</w:t>
      </w:r>
      <w:proofErr w:type="spellEnd"/>
      <w:r>
        <w:t>] ‘fold’ in Spanish must be nuclear because an onset parse would result in a three-member cluster. However, this argument does not rule out the possibility of an onset glide when the onset has only one constituent and it is not homorganic (as in the experiment described in Section</w:t>
      </w:r>
      <w:r w:rsidR="00255EB6">
        <w:t xml:space="preserve"> 4</w:t>
      </w:r>
      <w:r>
        <w:t>).</w:t>
      </w:r>
    </w:p>
    <w:p w14:paraId="0539D70E" w14:textId="34FC6970" w:rsidR="00272A94" w:rsidRDefault="00272A94" w:rsidP="00272A94">
      <w:pPr>
        <w:ind w:firstLine="360"/>
        <w:jc w:val="both"/>
      </w:pPr>
      <w:r>
        <w:t xml:space="preserve">A final phonotactic argument for a nuclear parsing consists of contrasts such as </w:t>
      </w:r>
      <w:proofErr w:type="spellStart"/>
      <w:r w:rsidRPr="00265752">
        <w:rPr>
          <w:i/>
        </w:rPr>
        <w:t>escuela</w:t>
      </w:r>
      <w:proofErr w:type="spellEnd"/>
      <w:r>
        <w:t xml:space="preserve"> ‘school’, with an epenthetic [e] before [s], vs. </w:t>
      </w:r>
      <w:r w:rsidRPr="00265752">
        <w:rPr>
          <w:i/>
        </w:rPr>
        <w:t>sierra</w:t>
      </w:r>
      <w:r>
        <w:rPr>
          <w:i/>
        </w:rPr>
        <w:t xml:space="preserve"> </w:t>
      </w:r>
      <w:r>
        <w:t>‘mountain range’, where epenthesis is not needed (*</w:t>
      </w:r>
      <w:proofErr w:type="spellStart"/>
      <w:r w:rsidRPr="00265752">
        <w:rPr>
          <w:i/>
        </w:rPr>
        <w:t>esierra</w:t>
      </w:r>
      <w:proofErr w:type="spellEnd"/>
      <w:r>
        <w:t>). Shelton et al</w:t>
      </w:r>
      <w:r w:rsidR="00672042">
        <w:t>.</w:t>
      </w:r>
      <w:r>
        <w:t xml:space="preserve"> (2012) </w:t>
      </w:r>
      <w:proofErr w:type="gramStart"/>
      <w:r>
        <w:t>interpret</w:t>
      </w:r>
      <w:proofErr w:type="gramEnd"/>
      <w:r>
        <w:t xml:space="preserve"> this to mean that the high glide after [s] in </w:t>
      </w:r>
      <w:r w:rsidRPr="00265752">
        <w:rPr>
          <w:i/>
        </w:rPr>
        <w:t>sierra</w:t>
      </w:r>
      <w:r>
        <w:t xml:space="preserve"> must be in the nucleus, and therefore it does not have an effect on the composition of the onset. Although one cannot argue with nuclear affiliation of the glide in </w:t>
      </w:r>
      <w:r w:rsidRPr="00265752">
        <w:rPr>
          <w:i/>
        </w:rPr>
        <w:t>sierra</w:t>
      </w:r>
      <w:r>
        <w:t xml:space="preserve">, the strength of the argument for a nuclear parse of glides can be questioned because of contextual differences in the two examples. An epenthetic [e] is inserted in </w:t>
      </w:r>
      <w:proofErr w:type="spellStart"/>
      <w:r w:rsidRPr="00265752">
        <w:rPr>
          <w:i/>
        </w:rPr>
        <w:t>escuela</w:t>
      </w:r>
      <w:proofErr w:type="spellEnd"/>
      <w:r>
        <w:t xml:space="preserve"> to repair a decrease in sonority (from [s] to [t]) in a potential onset cluster; however, this issue is not at stake in </w:t>
      </w:r>
      <w:r w:rsidRPr="00757C1C">
        <w:rPr>
          <w:i/>
        </w:rPr>
        <w:t>sierra</w:t>
      </w:r>
      <w:r>
        <w:rPr>
          <w:i/>
        </w:rPr>
        <w:t xml:space="preserve"> </w:t>
      </w:r>
      <w:r>
        <w:t>where sonority rises from [s] to [j]. As seen in the case of co</w:t>
      </w:r>
      <w:r w:rsidR="00AE34D3">
        <w:t>-occurrence</w:t>
      </w:r>
      <w:r>
        <w:t xml:space="preserve"> restrictions on onset clusters, where sonorant + glide cannot be in the onset, but an obstruent + glide could, it sometimes </w:t>
      </w:r>
      <w:r w:rsidR="00AE34D3">
        <w:t xml:space="preserve">is </w:t>
      </w:r>
      <w:r>
        <w:t>the case that a restriction and its derived argument apply only</w:t>
      </w:r>
      <w:r w:rsidR="00AE34D3">
        <w:t xml:space="preserve"> to</w:t>
      </w:r>
      <w:r>
        <w:t xml:space="preserve"> a subset of segments or </w:t>
      </w:r>
      <w:r w:rsidR="00AE34D3">
        <w:t xml:space="preserve">to </w:t>
      </w:r>
      <w:r>
        <w:t>a specific context</w:t>
      </w:r>
      <w:r w:rsidR="00AE34D3">
        <w:t>, and,</w:t>
      </w:r>
      <w:r>
        <w:t xml:space="preserve"> therefore</w:t>
      </w:r>
      <w:r w:rsidR="00AE34D3">
        <w:t>,</w:t>
      </w:r>
      <w:r>
        <w:t xml:space="preserve"> cannot be used as evidence against onset glides in general.</w:t>
      </w:r>
    </w:p>
    <w:p w14:paraId="16FBF5DE" w14:textId="77777777" w:rsidR="00272A94" w:rsidRDefault="00272A94" w:rsidP="00272A94">
      <w:pPr>
        <w:ind w:left="720"/>
      </w:pPr>
    </w:p>
    <w:p w14:paraId="5B13FC4C" w14:textId="61138E6E" w:rsidR="00272A94" w:rsidRDefault="00272A94" w:rsidP="00272A94">
      <w:pPr>
        <w:jc w:val="both"/>
      </w:pPr>
      <w:r>
        <w:t xml:space="preserve">2.2. Diphthong/monophthong alternations. Spanish has glide-plus-vowel sequences that alternate with monophthongs in unstressed morphologically related forms such as </w:t>
      </w:r>
      <w:proofErr w:type="spellStart"/>
      <w:r w:rsidRPr="00BD581D">
        <w:rPr>
          <w:i/>
          <w:iCs/>
        </w:rPr>
        <w:t>cuello</w:t>
      </w:r>
      <w:proofErr w:type="spellEnd"/>
      <w:r>
        <w:t xml:space="preserve"> 'neck', </w:t>
      </w:r>
      <w:r w:rsidRPr="00BD581D">
        <w:rPr>
          <w:i/>
          <w:iCs/>
        </w:rPr>
        <w:t>collar</w:t>
      </w:r>
      <w:r>
        <w:rPr>
          <w:i/>
          <w:iCs/>
        </w:rPr>
        <w:t xml:space="preserve"> </w:t>
      </w:r>
      <w:r>
        <w:t>'necklace'</w:t>
      </w:r>
      <w:r>
        <w:rPr>
          <w:i/>
          <w:iCs/>
        </w:rPr>
        <w:t xml:space="preserve">, </w:t>
      </w:r>
      <w:proofErr w:type="spellStart"/>
      <w:r w:rsidRPr="00020C5B">
        <w:rPr>
          <w:i/>
          <w:iCs/>
        </w:rPr>
        <w:t>ciego</w:t>
      </w:r>
      <w:proofErr w:type="spellEnd"/>
      <w:r>
        <w:t xml:space="preserve"> 'blind person', </w:t>
      </w:r>
      <w:proofErr w:type="spellStart"/>
      <w:r w:rsidRPr="0083672D">
        <w:rPr>
          <w:i/>
        </w:rPr>
        <w:t>ceguera</w:t>
      </w:r>
      <w:proofErr w:type="spellEnd"/>
      <w:r>
        <w:t xml:space="preserve"> 'blindness'. This fact is presented as evidence for a nuclear affiliation of the glide since it is a realization of a monophthong that can be said to have a tighter connection with the nucleus than with the onset (Shelton</w:t>
      </w:r>
      <w:r w:rsidR="00672042">
        <w:t xml:space="preserve"> et al.</w:t>
      </w:r>
      <w:r>
        <w:t xml:space="preserve"> 2012). Martínez-Gil (2016) counters this argument by pointing out that some of these alternations result in an onset glide, as demonstrated by their </w:t>
      </w:r>
      <w:proofErr w:type="spellStart"/>
      <w:r>
        <w:t>consonantization</w:t>
      </w:r>
      <w:proofErr w:type="spellEnd"/>
      <w:r>
        <w:t xml:space="preserve">, as in </w:t>
      </w:r>
      <w:proofErr w:type="spellStart"/>
      <w:r w:rsidRPr="00B035E9">
        <w:rPr>
          <w:i/>
          <w:iCs/>
        </w:rPr>
        <w:t>helar</w:t>
      </w:r>
      <w:proofErr w:type="spellEnd"/>
      <w:r>
        <w:t xml:space="preserve"> and </w:t>
      </w:r>
      <w:proofErr w:type="spellStart"/>
      <w:r w:rsidRPr="00B035E9">
        <w:rPr>
          <w:i/>
          <w:iCs/>
        </w:rPr>
        <w:t>hielo</w:t>
      </w:r>
      <w:proofErr w:type="spellEnd"/>
      <w:r>
        <w:t xml:space="preserve"> [</w:t>
      </w:r>
      <w:proofErr w:type="spellStart"/>
      <w:r>
        <w:t>ʝelo</w:t>
      </w:r>
      <w:proofErr w:type="spellEnd"/>
      <w:r>
        <w:t xml:space="preserve">]. However, it should be noted that, as in some of the arguments summarized above, the phonological contexts are not the same in these two sets of examples: the glide/fricative in </w:t>
      </w:r>
      <w:proofErr w:type="spellStart"/>
      <w:r w:rsidRPr="00B035E9">
        <w:rPr>
          <w:i/>
          <w:iCs/>
        </w:rPr>
        <w:t>hielo</w:t>
      </w:r>
      <w:proofErr w:type="spellEnd"/>
      <w:r>
        <w:t xml:space="preserve"> [</w:t>
      </w:r>
      <w:proofErr w:type="spellStart"/>
      <w:r>
        <w:t>ʝelo</w:t>
      </w:r>
      <w:proofErr w:type="spellEnd"/>
      <w:r>
        <w:t xml:space="preserve">] is not postconsonantal as it is in </w:t>
      </w:r>
      <w:proofErr w:type="spellStart"/>
      <w:r w:rsidRPr="00BD581D">
        <w:rPr>
          <w:i/>
          <w:iCs/>
        </w:rPr>
        <w:t>cuello</w:t>
      </w:r>
      <w:proofErr w:type="spellEnd"/>
      <w:r>
        <w:t xml:space="preserve"> </w:t>
      </w:r>
      <w:r w:rsidRPr="00B035E9">
        <w:t>and</w:t>
      </w:r>
      <w:r>
        <w:rPr>
          <w:i/>
          <w:iCs/>
        </w:rPr>
        <w:t xml:space="preserve"> </w:t>
      </w:r>
      <w:proofErr w:type="spellStart"/>
      <w:r w:rsidRPr="00020C5B">
        <w:rPr>
          <w:i/>
          <w:iCs/>
        </w:rPr>
        <w:t>ciego</w:t>
      </w:r>
      <w:proofErr w:type="spellEnd"/>
      <w:r>
        <w:t xml:space="preserve"> and therefore the glide could </w:t>
      </w:r>
      <w:r w:rsidR="00ED35E4">
        <w:t xml:space="preserve">be </w:t>
      </w:r>
      <w:r>
        <w:t xml:space="preserve">in the nucleus in </w:t>
      </w:r>
      <w:proofErr w:type="spellStart"/>
      <w:r w:rsidRPr="00B035E9">
        <w:rPr>
          <w:i/>
          <w:iCs/>
        </w:rPr>
        <w:t>ciego</w:t>
      </w:r>
      <w:proofErr w:type="spellEnd"/>
      <w:r>
        <w:t xml:space="preserve"> and in the onset in [</w:t>
      </w:r>
      <w:proofErr w:type="spellStart"/>
      <w:r>
        <w:t>ʝelo</w:t>
      </w:r>
      <w:proofErr w:type="spellEnd"/>
      <w:r>
        <w:t>].</w:t>
      </w:r>
    </w:p>
    <w:p w14:paraId="28C2E0D4" w14:textId="77777777" w:rsidR="00272A94" w:rsidRDefault="00272A94" w:rsidP="00272A94"/>
    <w:p w14:paraId="5737EA19" w14:textId="7DA26065" w:rsidR="00272A94" w:rsidRDefault="00272A94" w:rsidP="00272A94">
      <w:pPr>
        <w:jc w:val="both"/>
      </w:pPr>
      <w:r>
        <w:lastRenderedPageBreak/>
        <w:t xml:space="preserve">2.3. </w:t>
      </w:r>
      <w:proofErr w:type="spellStart"/>
      <w:r>
        <w:t>Hypochoristics</w:t>
      </w:r>
      <w:proofErr w:type="spellEnd"/>
      <w:r>
        <w:t xml:space="preserve">. </w:t>
      </w:r>
      <w:proofErr w:type="spellStart"/>
      <w:r>
        <w:t>Hypochoristics</w:t>
      </w:r>
      <w:proofErr w:type="spellEnd"/>
      <w:r>
        <w:t xml:space="preserve"> such as </w:t>
      </w:r>
      <w:r w:rsidRPr="00280C8F">
        <w:rPr>
          <w:i/>
        </w:rPr>
        <w:t>Dani</w:t>
      </w:r>
      <w:r>
        <w:t xml:space="preserve"> and </w:t>
      </w:r>
      <w:proofErr w:type="spellStart"/>
      <w:r w:rsidRPr="00280C8F">
        <w:rPr>
          <w:i/>
        </w:rPr>
        <w:t>Javi</w:t>
      </w:r>
      <w:proofErr w:type="spellEnd"/>
      <w:r>
        <w:rPr>
          <w:i/>
        </w:rPr>
        <w:t>,</w:t>
      </w:r>
      <w:r>
        <w:t xml:space="preserve"> from </w:t>
      </w:r>
      <w:r w:rsidRPr="00280C8F">
        <w:rPr>
          <w:i/>
        </w:rPr>
        <w:t>Da</w:t>
      </w:r>
      <w:r>
        <w:rPr>
          <w:i/>
        </w:rPr>
        <w:t>n</w:t>
      </w:r>
      <w:r>
        <w:t xml:space="preserve">[je]l and </w:t>
      </w:r>
      <w:proofErr w:type="spellStart"/>
      <w:r w:rsidRPr="00280C8F">
        <w:rPr>
          <w:i/>
        </w:rPr>
        <w:t>Jav</w:t>
      </w:r>
      <w:proofErr w:type="spellEnd"/>
      <w:r>
        <w:rPr>
          <w:i/>
        </w:rPr>
        <w:t>[je]</w:t>
      </w:r>
      <w:r>
        <w:t xml:space="preserve">r respectively, are presented as evidence for the nuclear affiliation of the glide because it appears as a full vowel in the </w:t>
      </w:r>
      <w:proofErr w:type="spellStart"/>
      <w:r>
        <w:t>hypochoristic</w:t>
      </w:r>
      <w:proofErr w:type="spellEnd"/>
      <w:r>
        <w:t xml:space="preserve"> (</w:t>
      </w:r>
      <w:r w:rsidR="0052391B">
        <w:t xml:space="preserve">Prieto 1992; </w:t>
      </w:r>
      <w:proofErr w:type="spellStart"/>
      <w:r>
        <w:t>Colina</w:t>
      </w:r>
      <w:proofErr w:type="spellEnd"/>
      <w:r>
        <w:t xml:space="preserve"> 2009</w:t>
      </w:r>
      <w:r w:rsidR="0052391B">
        <w:t>;</w:t>
      </w:r>
      <w:r w:rsidR="00377EDF">
        <w:t xml:space="preserve"> </w:t>
      </w:r>
      <w:r w:rsidR="0052391B">
        <w:t>Shelton et al. 2012</w:t>
      </w:r>
      <w:r>
        <w:t xml:space="preserve">, </w:t>
      </w:r>
      <w:proofErr w:type="spellStart"/>
      <w:r>
        <w:t>Hualde</w:t>
      </w:r>
      <w:proofErr w:type="spellEnd"/>
      <w:r>
        <w:t xml:space="preserve"> 2014), alternating thus with a full vowel. If it were in the onset, an additional vowel would be required</w:t>
      </w:r>
      <w:r w:rsidR="00252EEF">
        <w:t>,</w:t>
      </w:r>
      <w:r>
        <w:t xml:space="preserve"> as can be seen in examples such as *</w:t>
      </w:r>
      <w:r w:rsidRPr="008B25E9">
        <w:rPr>
          <w:i/>
        </w:rPr>
        <w:t>Petr, Petro</w:t>
      </w:r>
      <w:r>
        <w:t xml:space="preserve"> from </w:t>
      </w:r>
      <w:proofErr w:type="spellStart"/>
      <w:r w:rsidRPr="008B25E9">
        <w:rPr>
          <w:i/>
        </w:rPr>
        <w:t>Petronio</w:t>
      </w:r>
      <w:proofErr w:type="spellEnd"/>
      <w:r>
        <w:t xml:space="preserve">. </w:t>
      </w:r>
      <w:r w:rsidR="00252EEF">
        <w:t>Nonetheless</w:t>
      </w:r>
      <w:r>
        <w:t xml:space="preserve">, Martínez-Gil (2016) contends that this cannot be considered definitive evidence for a nuclear parsing since forms like </w:t>
      </w:r>
      <w:proofErr w:type="spellStart"/>
      <w:r w:rsidRPr="00B16F0F">
        <w:rPr>
          <w:i/>
          <w:iCs/>
        </w:rPr>
        <w:t>Loli</w:t>
      </w:r>
      <w:proofErr w:type="spellEnd"/>
      <w:r>
        <w:t xml:space="preserve"> (from </w:t>
      </w:r>
      <w:r w:rsidRPr="00B16F0F">
        <w:rPr>
          <w:i/>
          <w:iCs/>
        </w:rPr>
        <w:t>Dolores</w:t>
      </w:r>
      <w:r>
        <w:t xml:space="preserve">, </w:t>
      </w:r>
      <w:r w:rsidRPr="00B16F0F">
        <w:rPr>
          <w:i/>
          <w:iCs/>
        </w:rPr>
        <w:t>Lola</w:t>
      </w:r>
      <w:r>
        <w:t xml:space="preserve">) and </w:t>
      </w:r>
      <w:r w:rsidRPr="00B16F0F">
        <w:rPr>
          <w:i/>
          <w:iCs/>
        </w:rPr>
        <w:t>Pili</w:t>
      </w:r>
      <w:r>
        <w:t xml:space="preserve"> (from </w:t>
      </w:r>
      <w:r w:rsidRPr="00B16F0F">
        <w:rPr>
          <w:i/>
          <w:iCs/>
        </w:rPr>
        <w:t>Pilar</w:t>
      </w:r>
      <w:r>
        <w:t>) indicate that [</w:t>
      </w:r>
      <w:proofErr w:type="spellStart"/>
      <w:r>
        <w:t>i</w:t>
      </w:r>
      <w:proofErr w:type="spellEnd"/>
      <w:r>
        <w:t xml:space="preserve">] can form </w:t>
      </w:r>
      <w:proofErr w:type="spellStart"/>
      <w:r>
        <w:t>hypochoristics</w:t>
      </w:r>
      <w:proofErr w:type="spellEnd"/>
      <w:r>
        <w:t xml:space="preserve"> independently of the presence of a diphthong in the base. </w:t>
      </w:r>
    </w:p>
    <w:p w14:paraId="171CAD0E" w14:textId="77777777" w:rsidR="00272A94" w:rsidRDefault="00272A94" w:rsidP="00272A94"/>
    <w:p w14:paraId="4227C21C" w14:textId="222C366A" w:rsidR="00272A94" w:rsidRPr="00B01CB0" w:rsidRDefault="00272A94" w:rsidP="00272A94">
      <w:pPr>
        <w:jc w:val="both"/>
      </w:pPr>
      <w:r>
        <w:t>2.4. Vowel harmony: Some dialects of Northwestern Spain have a high harmony process in which a stressed high vowel raises all unstress</w:t>
      </w:r>
      <w:r w:rsidR="00192726">
        <w:t>e</w:t>
      </w:r>
      <w:r>
        <w:t>d vowels to its left (</w:t>
      </w:r>
      <w:proofErr w:type="spellStart"/>
      <w:r>
        <w:t>Hualde</w:t>
      </w:r>
      <w:proofErr w:type="spellEnd"/>
      <w:r>
        <w:t xml:space="preserve"> 1991). In these varieties a prevocalic high glide behaves like a high vowel in that it triggers high harmony, as </w:t>
      </w:r>
      <w:r w:rsidRPr="00B01CB0">
        <w:rPr>
          <w:i/>
        </w:rPr>
        <w:t xml:space="preserve">mi </w:t>
      </w:r>
      <w:proofErr w:type="spellStart"/>
      <w:r w:rsidRPr="00B01CB0">
        <w:rPr>
          <w:i/>
        </w:rPr>
        <w:t>lu</w:t>
      </w:r>
      <w:proofErr w:type="spellEnd"/>
      <w:r w:rsidRPr="00B01CB0">
        <w:rPr>
          <w:i/>
        </w:rPr>
        <w:t xml:space="preserve"> </w:t>
      </w:r>
      <w:proofErr w:type="spellStart"/>
      <w:r w:rsidRPr="00B01CB0">
        <w:rPr>
          <w:i/>
          <w:u w:val="single"/>
        </w:rPr>
        <w:t>djó</w:t>
      </w:r>
      <w:proofErr w:type="spellEnd"/>
      <w:r>
        <w:t xml:space="preserve"> ‘he/she gave it to me’ vs. </w:t>
      </w:r>
      <w:r w:rsidRPr="00B01CB0">
        <w:rPr>
          <w:i/>
        </w:rPr>
        <w:t xml:space="preserve">me lo </w:t>
      </w:r>
      <w:proofErr w:type="spellStart"/>
      <w:r w:rsidRPr="00B01CB0">
        <w:rPr>
          <w:i/>
        </w:rPr>
        <w:t>compró</w:t>
      </w:r>
      <w:proofErr w:type="spellEnd"/>
      <w:r>
        <w:rPr>
          <w:i/>
        </w:rPr>
        <w:t xml:space="preserve"> </w:t>
      </w:r>
      <w:r>
        <w:t>‘he/she bought it for me’ and can therefore be argued to be in the nucleus. This type of evidence is considered weak by some as it refers to a minority dialect seen</w:t>
      </w:r>
      <w:r w:rsidR="00252EEF">
        <w:t xml:space="preserve"> as</w:t>
      </w:r>
      <w:r>
        <w:t xml:space="preserve"> distantly related to general varieties.</w:t>
      </w:r>
    </w:p>
    <w:p w14:paraId="0A4E85B7" w14:textId="77777777" w:rsidR="00272A94" w:rsidRDefault="00272A94" w:rsidP="00272A94">
      <w:pPr>
        <w:jc w:val="both"/>
      </w:pPr>
    </w:p>
    <w:p w14:paraId="016C7348" w14:textId="2D59A121" w:rsidR="00272A94" w:rsidRDefault="00272A94" w:rsidP="00272A94">
      <w:pPr>
        <w:jc w:val="both"/>
      </w:pPr>
      <w:r>
        <w:t>2.5. Children</w:t>
      </w:r>
      <w:r w:rsidR="0064163B">
        <w:t>’</w:t>
      </w:r>
      <w:r>
        <w:t xml:space="preserve">s games: Data from children’s games </w:t>
      </w:r>
      <w:r w:rsidR="00252EEF">
        <w:t>have</w:t>
      </w:r>
      <w:r>
        <w:t xml:space="preserve"> been used to support the nuclear affiliation of prevocalic glides. </w:t>
      </w:r>
      <w:proofErr w:type="spellStart"/>
      <w:r>
        <w:t>Hualde</w:t>
      </w:r>
      <w:proofErr w:type="spellEnd"/>
      <w:r>
        <w:t xml:space="preserve"> (2014: 199) refers to a game of </w:t>
      </w:r>
      <w:proofErr w:type="spellStart"/>
      <w:r w:rsidRPr="00107526">
        <w:rPr>
          <w:i/>
        </w:rPr>
        <w:t>jerigonza</w:t>
      </w:r>
      <w:proofErr w:type="spellEnd"/>
      <w:r>
        <w:t xml:space="preserve"> in which [k] is inserted after each vowel in a word and followed by a copy of the vowel, for instance, </w:t>
      </w:r>
      <w:proofErr w:type="spellStart"/>
      <w:r w:rsidRPr="005601FB">
        <w:rPr>
          <w:i/>
        </w:rPr>
        <w:t>pasa</w:t>
      </w:r>
      <w:proofErr w:type="spellEnd"/>
      <w:r>
        <w:t xml:space="preserve"> ‘</w:t>
      </w:r>
      <w:proofErr w:type="gramStart"/>
      <w:r>
        <w:t>it</w:t>
      </w:r>
      <w:proofErr w:type="gramEnd"/>
      <w:r>
        <w:t xml:space="preserve"> happens’ becomes </w:t>
      </w:r>
      <w:r w:rsidRPr="005601FB">
        <w:rPr>
          <w:i/>
        </w:rPr>
        <w:t>pa-ka-</w:t>
      </w:r>
      <w:proofErr w:type="spellStart"/>
      <w:r w:rsidRPr="005601FB">
        <w:rPr>
          <w:i/>
        </w:rPr>
        <w:t>sa</w:t>
      </w:r>
      <w:proofErr w:type="spellEnd"/>
      <w:r w:rsidRPr="005601FB">
        <w:rPr>
          <w:i/>
        </w:rPr>
        <w:t>-ka</w:t>
      </w:r>
      <w:r>
        <w:t xml:space="preserve"> and </w:t>
      </w:r>
      <w:proofErr w:type="spellStart"/>
      <w:r w:rsidRPr="005601FB">
        <w:rPr>
          <w:i/>
        </w:rPr>
        <w:t>están</w:t>
      </w:r>
      <w:proofErr w:type="spellEnd"/>
      <w:r>
        <w:t xml:space="preserve"> ‘they are’ is </w:t>
      </w:r>
      <w:r w:rsidRPr="005601FB">
        <w:rPr>
          <w:i/>
        </w:rPr>
        <w:t>e-</w:t>
      </w:r>
      <w:proofErr w:type="spellStart"/>
      <w:r w:rsidRPr="005601FB">
        <w:rPr>
          <w:i/>
        </w:rPr>
        <w:t>kes</w:t>
      </w:r>
      <w:proofErr w:type="spellEnd"/>
      <w:r w:rsidRPr="005601FB">
        <w:rPr>
          <w:i/>
        </w:rPr>
        <w:t>-ta-</w:t>
      </w:r>
      <w:proofErr w:type="spellStart"/>
      <w:r w:rsidRPr="005601FB">
        <w:rPr>
          <w:i/>
        </w:rPr>
        <w:t>kan</w:t>
      </w:r>
      <w:r>
        <w:rPr>
          <w:i/>
        </w:rPr>
        <w:t>.</w:t>
      </w:r>
      <w:proofErr w:type="spellEnd"/>
      <w:r>
        <w:rPr>
          <w:i/>
        </w:rPr>
        <w:t xml:space="preserve"> </w:t>
      </w:r>
      <w:r>
        <w:t xml:space="preserve">In this game a second member of an onset cluster is not copied, however a prevocalic glide is, as seen in </w:t>
      </w:r>
      <w:proofErr w:type="spellStart"/>
      <w:r w:rsidRPr="00E4054F">
        <w:rPr>
          <w:i/>
        </w:rPr>
        <w:t>proclama</w:t>
      </w:r>
      <w:proofErr w:type="spellEnd"/>
      <w:r>
        <w:t xml:space="preserve"> ‘</w:t>
      </w:r>
      <w:proofErr w:type="gramStart"/>
      <w:r>
        <w:t>it</w:t>
      </w:r>
      <w:proofErr w:type="gramEnd"/>
      <w:r>
        <w:t xml:space="preserve"> proclaims’ pro-ko-</w:t>
      </w:r>
      <w:proofErr w:type="spellStart"/>
      <w:r>
        <w:t>cla</w:t>
      </w:r>
      <w:proofErr w:type="spellEnd"/>
      <w:r>
        <w:t xml:space="preserve">- ka-ma-ka vs. </w:t>
      </w:r>
      <w:proofErr w:type="spellStart"/>
      <w:r w:rsidRPr="00E4054F">
        <w:rPr>
          <w:i/>
        </w:rPr>
        <w:t>puente</w:t>
      </w:r>
      <w:proofErr w:type="spellEnd"/>
      <w:r>
        <w:rPr>
          <w:i/>
        </w:rPr>
        <w:t xml:space="preserve"> </w:t>
      </w:r>
      <w:r>
        <w:t xml:space="preserve">‘bridge’ </w:t>
      </w:r>
      <w:proofErr w:type="spellStart"/>
      <w:r w:rsidRPr="006E4B16">
        <w:rPr>
          <w:i/>
        </w:rPr>
        <w:t>pu</w:t>
      </w:r>
      <w:proofErr w:type="spellEnd"/>
      <w:r w:rsidRPr="006E4B16">
        <w:rPr>
          <w:i/>
        </w:rPr>
        <w:t>-</w:t>
      </w:r>
      <w:proofErr w:type="spellStart"/>
      <w:r w:rsidRPr="006E4B16">
        <w:rPr>
          <w:i/>
        </w:rPr>
        <w:t>ku</w:t>
      </w:r>
      <w:proofErr w:type="spellEnd"/>
      <w:r w:rsidRPr="006E4B16">
        <w:rPr>
          <w:i/>
        </w:rPr>
        <w:t>-e-ken-</w:t>
      </w:r>
      <w:proofErr w:type="spellStart"/>
      <w:r w:rsidRPr="006E4B16">
        <w:rPr>
          <w:i/>
        </w:rPr>
        <w:t>te</w:t>
      </w:r>
      <w:proofErr w:type="spellEnd"/>
      <w:r w:rsidRPr="006E4B16">
        <w:rPr>
          <w:i/>
        </w:rPr>
        <w:t>-</w:t>
      </w:r>
      <w:proofErr w:type="spellStart"/>
      <w:r w:rsidRPr="006E4B16">
        <w:rPr>
          <w:i/>
        </w:rPr>
        <w:t>ke</w:t>
      </w:r>
      <w:proofErr w:type="spellEnd"/>
      <w:r>
        <w:t xml:space="preserve"> or </w:t>
      </w:r>
      <w:proofErr w:type="spellStart"/>
      <w:r w:rsidRPr="005601FB">
        <w:rPr>
          <w:i/>
        </w:rPr>
        <w:t>tiene</w:t>
      </w:r>
      <w:proofErr w:type="spellEnd"/>
      <w:r>
        <w:t xml:space="preserve"> ‘it has’ </w:t>
      </w:r>
      <w:proofErr w:type="spellStart"/>
      <w:r w:rsidRPr="001775BE">
        <w:rPr>
          <w:i/>
        </w:rPr>
        <w:t>ti</w:t>
      </w:r>
      <w:proofErr w:type="spellEnd"/>
      <w:r w:rsidRPr="001775BE">
        <w:rPr>
          <w:i/>
        </w:rPr>
        <w:t>-</w:t>
      </w:r>
      <w:proofErr w:type="spellStart"/>
      <w:r w:rsidRPr="001775BE">
        <w:rPr>
          <w:i/>
        </w:rPr>
        <w:t>ki</w:t>
      </w:r>
      <w:proofErr w:type="spellEnd"/>
      <w:r w:rsidRPr="001775BE">
        <w:rPr>
          <w:i/>
        </w:rPr>
        <w:t>-e-</w:t>
      </w:r>
      <w:proofErr w:type="spellStart"/>
      <w:r w:rsidRPr="001775BE">
        <w:rPr>
          <w:i/>
        </w:rPr>
        <w:t>ke</w:t>
      </w:r>
      <w:proofErr w:type="spellEnd"/>
      <w:r w:rsidRPr="001775BE">
        <w:rPr>
          <w:i/>
        </w:rPr>
        <w:t>-ne-</w:t>
      </w:r>
      <w:proofErr w:type="spellStart"/>
      <w:r w:rsidRPr="001775BE">
        <w:rPr>
          <w:i/>
        </w:rPr>
        <w:t>ke</w:t>
      </w:r>
      <w:proofErr w:type="spellEnd"/>
      <w:r>
        <w:t xml:space="preserve">. </w:t>
      </w:r>
      <w:r w:rsidR="00252EEF">
        <w:t>Yet</w:t>
      </w:r>
      <w:r>
        <w:t xml:space="preserve">, </w:t>
      </w:r>
      <w:r w:rsidR="00252EEF">
        <w:t xml:space="preserve">this is unlike </w:t>
      </w:r>
      <w:r>
        <w:t>other varieties, which insert [p]</w:t>
      </w:r>
      <w:r w:rsidR="00252EEF">
        <w:t xml:space="preserve"> and omit </w:t>
      </w:r>
      <w:r>
        <w:t xml:space="preserve">the prevocalic glide, </w:t>
      </w:r>
      <w:proofErr w:type="spellStart"/>
      <w:r w:rsidRPr="00C07D91">
        <w:rPr>
          <w:i/>
        </w:rPr>
        <w:t>canción</w:t>
      </w:r>
      <w:proofErr w:type="spellEnd"/>
      <w:r>
        <w:t xml:space="preserve"> ‘song’ </w:t>
      </w:r>
      <w:proofErr w:type="spellStart"/>
      <w:proofErr w:type="gramStart"/>
      <w:r w:rsidRPr="001775BE">
        <w:rPr>
          <w:i/>
        </w:rPr>
        <w:t>cam.pa.cióm</w:t>
      </w:r>
      <w:proofErr w:type="gramEnd"/>
      <w:r w:rsidRPr="001775BE">
        <w:rPr>
          <w:i/>
        </w:rPr>
        <w:t>.po</w:t>
      </w:r>
      <w:proofErr w:type="spellEnd"/>
      <w:r>
        <w:t xml:space="preserve"> (</w:t>
      </w:r>
      <w:proofErr w:type="spellStart"/>
      <w:r w:rsidR="00252EEF" w:rsidRPr="00E75CC7">
        <w:t>Piñeros</w:t>
      </w:r>
      <w:proofErr w:type="spellEnd"/>
      <w:r w:rsidR="00252EEF">
        <w:t xml:space="preserve"> 1998: </w:t>
      </w:r>
      <w:r>
        <w:t xml:space="preserve">61) </w:t>
      </w:r>
      <w:r w:rsidR="00252EEF">
        <w:t>indicating that the glide</w:t>
      </w:r>
      <w:r>
        <w:t xml:space="preserve"> behaves like an onset consonant. Shelton et al</w:t>
      </w:r>
      <w:r w:rsidR="0052391B">
        <w:t>.</w:t>
      </w:r>
      <w:r>
        <w:t xml:space="preserve"> (2012: 331) mention </w:t>
      </w:r>
      <w:r w:rsidR="00252EEF">
        <w:t>additional</w:t>
      </w:r>
      <w:r>
        <w:t xml:space="preserve"> types of </w:t>
      </w:r>
      <w:proofErr w:type="spellStart"/>
      <w:r w:rsidRPr="00C73106">
        <w:rPr>
          <w:i/>
          <w:iCs/>
        </w:rPr>
        <w:t>jerigonza</w:t>
      </w:r>
      <w:proofErr w:type="spellEnd"/>
      <w:r>
        <w:t xml:space="preserve"> in which off glides and codas are maintained, but onsets and onset glides are not: </w:t>
      </w:r>
      <w:proofErr w:type="spellStart"/>
      <w:r w:rsidRPr="00191189">
        <w:rPr>
          <w:i/>
        </w:rPr>
        <w:t>estoy</w:t>
      </w:r>
      <w:proofErr w:type="spellEnd"/>
      <w:r>
        <w:t xml:space="preserve"> ‘I am’ </w:t>
      </w:r>
      <w:r w:rsidRPr="00191189">
        <w:rPr>
          <w:i/>
        </w:rPr>
        <w:t>e-pes-to-</w:t>
      </w:r>
      <w:proofErr w:type="spellStart"/>
      <w:r w:rsidRPr="00191189">
        <w:rPr>
          <w:i/>
        </w:rPr>
        <w:t>poy</w:t>
      </w:r>
      <w:proofErr w:type="spellEnd"/>
      <w:r>
        <w:t xml:space="preserve">, but </w:t>
      </w:r>
      <w:proofErr w:type="spellStart"/>
      <w:r w:rsidRPr="00191189">
        <w:rPr>
          <w:i/>
        </w:rPr>
        <w:t>también</w:t>
      </w:r>
      <w:proofErr w:type="spellEnd"/>
      <w:r>
        <w:rPr>
          <w:i/>
        </w:rPr>
        <w:t xml:space="preserve"> </w:t>
      </w:r>
      <w:r>
        <w:t xml:space="preserve">‘also’ </w:t>
      </w:r>
      <w:r w:rsidRPr="00191189">
        <w:rPr>
          <w:i/>
        </w:rPr>
        <w:t>ta-pam-</w:t>
      </w:r>
      <w:proofErr w:type="spellStart"/>
      <w:r w:rsidRPr="00191189">
        <w:rPr>
          <w:i/>
        </w:rPr>
        <w:t>bie</w:t>
      </w:r>
      <w:proofErr w:type="spellEnd"/>
      <w:r w:rsidRPr="00191189">
        <w:rPr>
          <w:i/>
        </w:rPr>
        <w:t>-pen</w:t>
      </w:r>
      <w:r>
        <w:t xml:space="preserve"> and </w:t>
      </w:r>
      <w:proofErr w:type="spellStart"/>
      <w:r w:rsidRPr="00191189">
        <w:rPr>
          <w:i/>
        </w:rPr>
        <w:t>puerta</w:t>
      </w:r>
      <w:proofErr w:type="spellEnd"/>
      <w:r>
        <w:t xml:space="preserve"> ‘door’ </w:t>
      </w:r>
      <w:proofErr w:type="spellStart"/>
      <w:r w:rsidRPr="00191189">
        <w:rPr>
          <w:i/>
        </w:rPr>
        <w:t>pue</w:t>
      </w:r>
      <w:proofErr w:type="spellEnd"/>
      <w:r w:rsidRPr="00191189">
        <w:rPr>
          <w:i/>
        </w:rPr>
        <w:t>-per-ta-pa</w:t>
      </w:r>
      <w:r>
        <w:t xml:space="preserve"> also supporting the position that prevocalic glides behave like onsets and are not nuclear. While the evidence seems contradictory, it is important to notice that it is drawn from different dialectal varieties which could exhibit differences in syllabification. This is a noticeable </w:t>
      </w:r>
      <w:r w:rsidR="00252EEF">
        <w:t>aspect</w:t>
      </w:r>
      <w:r>
        <w:t xml:space="preserve"> in the literature that reviews the arguments for nuclear or onset </w:t>
      </w:r>
      <w:proofErr w:type="spellStart"/>
      <w:r>
        <w:t>parsings</w:t>
      </w:r>
      <w:proofErr w:type="spellEnd"/>
      <w:r>
        <w:t>, which often does not discriminate between dialects, combining data from various dialects.</w:t>
      </w:r>
    </w:p>
    <w:p w14:paraId="388F54AB" w14:textId="77777777" w:rsidR="00272A94" w:rsidRDefault="00272A94" w:rsidP="00272A94">
      <w:pPr>
        <w:jc w:val="both"/>
      </w:pPr>
    </w:p>
    <w:p w14:paraId="6DAFF0D9" w14:textId="7401AA7C" w:rsidR="00272A94" w:rsidRDefault="00272A94" w:rsidP="00272A94">
      <w:pPr>
        <w:autoSpaceDE w:val="0"/>
        <w:autoSpaceDN w:val="0"/>
        <w:adjustRightInd w:val="0"/>
        <w:jc w:val="both"/>
      </w:pPr>
      <w:r>
        <w:t xml:space="preserve">2.6. Acquisitional arguments: Studies of children with phonological delay, who simplify onset clusters to singletons, offer information regarding the syllabic affiliation of onglides. Researchers hypothesized that if CGV sequences </w:t>
      </w:r>
      <w:r w:rsidRPr="00265813">
        <w:t xml:space="preserve">are structurally related to CLV sequences then </w:t>
      </w:r>
      <w:r>
        <w:t>treatment with one group would generalize to the other. Anderson (2002) found that treatment of CGV sequences resulted in improvement of CLV sequences, suggesting that glides and liquids are syllabified in the same manner, as onsets. Other studies, however, report the opposite findings. Barlow (2005), for instance, indicates</w:t>
      </w:r>
      <w:r w:rsidRPr="006D65E4">
        <w:t xml:space="preserve"> that performance on CLV sequences</w:t>
      </w:r>
      <w:r>
        <w:t xml:space="preserve"> </w:t>
      </w:r>
      <w:r w:rsidRPr="006D65E4">
        <w:t>improved following treatment but performance on CGV sequences</w:t>
      </w:r>
      <w:r>
        <w:t xml:space="preserve"> did not. In support of an onset parse, Kehoe et al. (2008) report that the</w:t>
      </w:r>
      <w:r w:rsidRPr="00265813">
        <w:t xml:space="preserve"> production of rising diphthongs and</w:t>
      </w:r>
      <w:r>
        <w:t xml:space="preserve"> </w:t>
      </w:r>
      <w:r w:rsidRPr="00265813">
        <w:t>branching onsets patterned similarly</w:t>
      </w:r>
      <w:r>
        <w:t xml:space="preserve"> for the children in their study</w:t>
      </w:r>
      <w:r w:rsidRPr="00265813">
        <w:t>.</w:t>
      </w:r>
      <w:r>
        <w:t xml:space="preserve"> Overall,</w:t>
      </w:r>
      <w:r w:rsidRPr="00265813">
        <w:t xml:space="preserve"> </w:t>
      </w:r>
      <w:r>
        <w:t>t</w:t>
      </w:r>
      <w:r w:rsidRPr="00265813">
        <w:t>he</w:t>
      </w:r>
      <w:r>
        <w:t>se findings</w:t>
      </w:r>
      <w:r w:rsidRPr="00265813">
        <w:t xml:space="preserve"> suggest </w:t>
      </w:r>
      <w:r>
        <w:t>variation in parsing and that</w:t>
      </w:r>
      <w:r w:rsidR="00252EEF">
        <w:t>,</w:t>
      </w:r>
      <w:r>
        <w:t xml:space="preserve"> at least</w:t>
      </w:r>
      <w:r w:rsidRPr="00265813">
        <w:t xml:space="preserve"> for </w:t>
      </w:r>
      <w:r>
        <w:t xml:space="preserve">some </w:t>
      </w:r>
      <w:r w:rsidRPr="00265813">
        <w:t>children</w:t>
      </w:r>
      <w:r w:rsidR="00252EEF">
        <w:t>,</w:t>
      </w:r>
      <w:r>
        <w:t xml:space="preserve"> </w:t>
      </w:r>
      <w:r w:rsidRPr="00265813">
        <w:t>during the early</w:t>
      </w:r>
      <w:r>
        <w:t xml:space="preserve"> </w:t>
      </w:r>
      <w:r w:rsidRPr="00265813">
        <w:t>stages of acquisition</w:t>
      </w:r>
      <w:r>
        <w:t xml:space="preserve"> prevocalic glides can be part of a branching onset</w:t>
      </w:r>
      <w:r w:rsidR="00252EEF">
        <w:t>.</w:t>
      </w:r>
    </w:p>
    <w:p w14:paraId="11B79A23" w14:textId="77777777" w:rsidR="00272A94" w:rsidRDefault="00272A94" w:rsidP="00272A94">
      <w:pPr>
        <w:jc w:val="both"/>
      </w:pPr>
    </w:p>
    <w:p w14:paraId="76C0EAC4" w14:textId="77777777" w:rsidR="00252EEF" w:rsidRDefault="00272A94" w:rsidP="00252EEF">
      <w:pPr>
        <w:jc w:val="both"/>
      </w:pPr>
      <w:r>
        <w:t>2.7. Intervocalic glides. Glides in intervocalic position (when not preceded by a consonantal onset) become consonantal in most varieties of Spanish, with realizations that range from a fricative to a stop or affricate, e.g. [-</w:t>
      </w:r>
      <w:proofErr w:type="spellStart"/>
      <w:r>
        <w:t>jendo</w:t>
      </w:r>
      <w:proofErr w:type="spellEnd"/>
      <w:r>
        <w:t xml:space="preserve">] </w:t>
      </w:r>
      <w:proofErr w:type="spellStart"/>
      <w:r w:rsidRPr="000160EB">
        <w:rPr>
          <w:i/>
        </w:rPr>
        <w:t>comiendo</w:t>
      </w:r>
      <w:proofErr w:type="spellEnd"/>
      <w:r>
        <w:t xml:space="preserve">, [ko.mjen.do] vs. </w:t>
      </w:r>
      <w:proofErr w:type="spellStart"/>
      <w:r w:rsidRPr="000160EB">
        <w:rPr>
          <w:i/>
        </w:rPr>
        <w:t>creyendo</w:t>
      </w:r>
      <w:proofErr w:type="spellEnd"/>
      <w:r>
        <w:t xml:space="preserve"> [kre.ʝen.do]. This fact has been referred to by some (Martínez-Gil 2016) as evidence that glides are in the onset; others (</w:t>
      </w:r>
      <w:proofErr w:type="spellStart"/>
      <w:r>
        <w:t>Colina</w:t>
      </w:r>
      <w:proofErr w:type="spellEnd"/>
      <w:r>
        <w:t xml:space="preserve"> 2009, </w:t>
      </w:r>
      <w:proofErr w:type="spellStart"/>
      <w:r>
        <w:t>Hualde</w:t>
      </w:r>
      <w:proofErr w:type="spellEnd"/>
      <w:r>
        <w:t xml:space="preserve"> 2005) have taken the opposite position, contending that glide </w:t>
      </w:r>
      <w:proofErr w:type="spellStart"/>
      <w:r>
        <w:t>consonantization</w:t>
      </w:r>
      <w:proofErr w:type="spellEnd"/>
      <w:r>
        <w:t xml:space="preserve"> is proof that prevocalic glides are not possible onsets (unless they become consonantal) and must therefore be</w:t>
      </w:r>
      <w:r w:rsidRPr="00B10A86">
        <w:t xml:space="preserve"> nuclear</w:t>
      </w:r>
      <w:r>
        <w:t xml:space="preserve">. The contrast in argumentation is reflective of a difference in theoretical assumptions. Martínez-Gil (2016) is framing the matter in a serial understanding of phonology in which the glide must be in the onset to become a consonant, while </w:t>
      </w:r>
      <w:proofErr w:type="spellStart"/>
      <w:r>
        <w:t>Hualde</w:t>
      </w:r>
      <w:proofErr w:type="spellEnd"/>
      <w:r>
        <w:t xml:space="preserve"> (2005) and </w:t>
      </w:r>
      <w:proofErr w:type="spellStart"/>
      <w:r>
        <w:t>Colina</w:t>
      </w:r>
      <w:proofErr w:type="spellEnd"/>
      <w:r>
        <w:t xml:space="preserve"> (2009) conceptualize the issue in a parallel framework in which </w:t>
      </w:r>
      <w:proofErr w:type="spellStart"/>
      <w:r>
        <w:t>consonantization</w:t>
      </w:r>
      <w:proofErr w:type="spellEnd"/>
      <w:r>
        <w:t xml:space="preserve"> is a repair mechanism to avoid an ill-formed glide in onset position. In other words, Martínez-Gil's </w:t>
      </w:r>
      <w:r w:rsidRPr="003D0209">
        <w:t>argument</w:t>
      </w:r>
      <w:r>
        <w:t xml:space="preserve"> presupposes</w:t>
      </w:r>
      <w:r w:rsidRPr="003D0209">
        <w:t xml:space="preserve"> a derivational account </w:t>
      </w:r>
      <w:r>
        <w:t xml:space="preserve">in which a </w:t>
      </w:r>
      <w:r w:rsidRPr="003D0209">
        <w:t>glide</w:t>
      </w:r>
      <w:r>
        <w:t xml:space="preserve"> is</w:t>
      </w:r>
      <w:r w:rsidRPr="003D0209">
        <w:t xml:space="preserve"> </w:t>
      </w:r>
      <w:r>
        <w:t>syllabified in the</w:t>
      </w:r>
      <w:r w:rsidRPr="003D0209">
        <w:t xml:space="preserve"> onset</w:t>
      </w:r>
      <w:r>
        <w:t xml:space="preserve"> at some point in the derivation, and then </w:t>
      </w:r>
      <w:r w:rsidRPr="003D0209">
        <w:t>becomes an obstruent</w:t>
      </w:r>
      <w:r>
        <w:t>. The</w:t>
      </w:r>
      <w:r w:rsidRPr="003D0209">
        <w:t xml:space="preserve"> glide</w:t>
      </w:r>
      <w:r>
        <w:t>, however,</w:t>
      </w:r>
      <w:r w:rsidRPr="003D0209">
        <w:t xml:space="preserve"> never surfaces in the onset in these dialects, </w:t>
      </w:r>
      <w:r>
        <w:t xml:space="preserve">weakening support for onset glides. </w:t>
      </w:r>
      <w:r w:rsidR="00252EEF">
        <w:t>We will return to this argument in Section 3.</w:t>
      </w:r>
    </w:p>
    <w:p w14:paraId="79B1D730" w14:textId="77777777" w:rsidR="00272A94" w:rsidRDefault="00272A94" w:rsidP="00272A94">
      <w:pPr>
        <w:jc w:val="both"/>
      </w:pPr>
    </w:p>
    <w:p w14:paraId="369953FC" w14:textId="07C3923C" w:rsidR="00272A94" w:rsidRDefault="00272A94" w:rsidP="00272A94">
      <w:pPr>
        <w:jc w:val="both"/>
      </w:pPr>
      <w:r>
        <w:t xml:space="preserve">Once again context is shown to have a confounding effect on the debate over the syllabic affiliation of onset glides, as the pertinent position is not intervocalic, rather postconsonantal and prevocalic: this is the position where a glide can be potentially parsed in a complex onset or a complex nucleus, as in </w:t>
      </w:r>
      <w:proofErr w:type="spellStart"/>
      <w:r w:rsidRPr="000160EB">
        <w:rPr>
          <w:i/>
        </w:rPr>
        <w:t>comiendo</w:t>
      </w:r>
      <w:proofErr w:type="spellEnd"/>
      <w:r>
        <w:t>, [ko.mjen.do].</w:t>
      </w:r>
    </w:p>
    <w:p w14:paraId="3337B4A7" w14:textId="77777777" w:rsidR="00272A94" w:rsidRDefault="00272A94" w:rsidP="00272A94">
      <w:pPr>
        <w:jc w:val="both"/>
      </w:pPr>
    </w:p>
    <w:p w14:paraId="37B4F891" w14:textId="2E3F6407" w:rsidR="00272A94" w:rsidRDefault="00272A94" w:rsidP="00272A94">
      <w:pPr>
        <w:jc w:val="both"/>
      </w:pPr>
      <w:r>
        <w:t>2.8. Stress. Stress facts have been brought to bear on the glide debate</w:t>
      </w:r>
      <w:r w:rsidR="00FD4CC1">
        <w:t xml:space="preserve">. </w:t>
      </w:r>
      <w:r w:rsidRPr="00FD4CC1">
        <w:t xml:space="preserve">Spanish stress can fall on the last, </w:t>
      </w:r>
      <w:proofErr w:type="gramStart"/>
      <w:r w:rsidRPr="00FD4CC1">
        <w:t>penultimate</w:t>
      </w:r>
      <w:proofErr w:type="gramEnd"/>
      <w:r w:rsidRPr="00FD4CC1">
        <w:t xml:space="preserve"> or antepenultimate syllable</w:t>
      </w:r>
      <w:r w:rsidR="00FD4CC1" w:rsidRPr="00FD4CC1">
        <w:t xml:space="preserve"> (Harris 1983; </w:t>
      </w:r>
      <w:r w:rsidR="00FD4CC1" w:rsidRPr="00782631">
        <w:t>Morales-Front 2014</w:t>
      </w:r>
      <w:r w:rsidR="00FD4CC1" w:rsidRPr="00FD4CC1">
        <w:t>)</w:t>
      </w:r>
      <w:r w:rsidRPr="00FD4CC1">
        <w:t>. This three-syllable window for stress placement is however reduced to two when the penultimate contains a prevocalic glide or a coda</w:t>
      </w:r>
      <w:r>
        <w:t>, a fact that has been presented as evidence that the prevocalic glide must be part of the rhyme (i.e., nucleus) because it counts for stress purposes, *</w:t>
      </w:r>
      <w:proofErr w:type="spellStart"/>
      <w:r w:rsidRPr="00F82453">
        <w:rPr>
          <w:i/>
          <w:iCs/>
        </w:rPr>
        <w:t>Venézwela</w:t>
      </w:r>
      <w:proofErr w:type="spellEnd"/>
      <w:r>
        <w:t xml:space="preserve"> </w:t>
      </w:r>
      <w:proofErr w:type="spellStart"/>
      <w:r w:rsidRPr="00F82453">
        <w:rPr>
          <w:i/>
          <w:iCs/>
        </w:rPr>
        <w:t>Venezwéla</w:t>
      </w:r>
      <w:proofErr w:type="spellEnd"/>
      <w:r>
        <w:t xml:space="preserve">. Nonetheless, in what runs counter to a nuclear parse for the prevocalic glide, the stress data also support a difference in behavior between prevocalic and postvocalic glides: a postvocalic glide in final position always attracts stress, e.g., </w:t>
      </w:r>
      <w:proofErr w:type="spellStart"/>
      <w:r w:rsidRPr="00A133E7">
        <w:rPr>
          <w:i/>
        </w:rPr>
        <w:t>convóy</w:t>
      </w:r>
      <w:proofErr w:type="spellEnd"/>
      <w:r>
        <w:t xml:space="preserve">, ‘convoy’, while this is not the case for a prevocalic glide in the same position, </w:t>
      </w:r>
      <w:proofErr w:type="spellStart"/>
      <w:r w:rsidRPr="00E61E86">
        <w:rPr>
          <w:i/>
        </w:rPr>
        <w:t>família</w:t>
      </w:r>
      <w:proofErr w:type="spellEnd"/>
      <w:r>
        <w:t xml:space="preserve">, ‘family’ vs. </w:t>
      </w:r>
      <w:proofErr w:type="spellStart"/>
      <w:r w:rsidRPr="00E61E86">
        <w:rPr>
          <w:i/>
        </w:rPr>
        <w:t>Meliá</w:t>
      </w:r>
      <w:proofErr w:type="spellEnd"/>
      <w:r>
        <w:t xml:space="preserve">. The contradictory evidence derived from stress facts becomes irrelevant for the glide debate if, as </w:t>
      </w:r>
      <w:proofErr w:type="spellStart"/>
      <w:r>
        <w:t>Hualde</w:t>
      </w:r>
      <w:proofErr w:type="spellEnd"/>
      <w:r>
        <w:t xml:space="preserve"> (2005) does, the above generalizations are interpreted not as the consequence of a difference in parsing of the glides, but rather as a historical remnant from Latin. Spanish inherited stress in the same position it had in Latin. The unmarked antepenultimate stress of Latin became penultimate if the penultimate had a long vowel </w:t>
      </w:r>
      <w:r w:rsidR="00F47B37">
        <w:t>or</w:t>
      </w:r>
      <w:r>
        <w:t xml:space="preserve"> a closed syllable, which explains the preference for the reduction of the syllable window when the penultimate has a heavy syllable. Latin also had no rising diphthongs like Spanish, which were pronounced in hiatus. This explains why forms like </w:t>
      </w:r>
      <w:proofErr w:type="spellStart"/>
      <w:r>
        <w:t>like</w:t>
      </w:r>
      <w:proofErr w:type="spellEnd"/>
      <w:r>
        <w:t xml:space="preserve"> </w:t>
      </w:r>
      <w:proofErr w:type="spellStart"/>
      <w:r w:rsidRPr="00E61E86">
        <w:rPr>
          <w:i/>
        </w:rPr>
        <w:t>famíli</w:t>
      </w:r>
      <w:r>
        <w:rPr>
          <w:i/>
        </w:rPr>
        <w:t>a</w:t>
      </w:r>
      <w:proofErr w:type="spellEnd"/>
      <w:r>
        <w:t xml:space="preserve"> are possible.</w:t>
      </w:r>
      <w:r w:rsidR="00A028FB">
        <w:t xml:space="preserve"> </w:t>
      </w:r>
      <w:r>
        <w:t xml:space="preserve">In sum, under the historical explanation of the stress patterns in Spanish, the stress data do not offer solid evidence for or against the nuclear parsing of glides, as the different behavior of glides </w:t>
      </w:r>
      <w:proofErr w:type="gramStart"/>
      <w:r w:rsidR="00FB1528">
        <w:t>with</w:t>
      </w:r>
      <w:r>
        <w:t xml:space="preserve"> regard to</w:t>
      </w:r>
      <w:proofErr w:type="gramEnd"/>
      <w:r>
        <w:t xml:space="preserve"> stress can be attributed to a historical fact.</w:t>
      </w:r>
    </w:p>
    <w:p w14:paraId="34B09F07" w14:textId="77777777" w:rsidR="00272A94" w:rsidRDefault="00272A94" w:rsidP="00272A94">
      <w:pPr>
        <w:jc w:val="both"/>
        <w:rPr>
          <w:u w:val="single"/>
        </w:rPr>
      </w:pPr>
    </w:p>
    <w:p w14:paraId="64E30031" w14:textId="1089A7B0" w:rsidR="00272A94" w:rsidRDefault="00272A94" w:rsidP="00272A94">
      <w:pPr>
        <w:jc w:val="both"/>
      </w:pPr>
      <w:r>
        <w:lastRenderedPageBreak/>
        <w:t>2.9. Experimental</w:t>
      </w:r>
      <w:r w:rsidRPr="00FE6F69">
        <w:t xml:space="preserve"> evidence on stress</w:t>
      </w:r>
      <w:r>
        <w:t xml:space="preserve"> and diphthongs also supports a difference in behavior between on and off glides, </w:t>
      </w:r>
      <w:r w:rsidR="00F348CE">
        <w:t>which</w:t>
      </w:r>
      <w:r>
        <w:t xml:space="preserve"> in turn are different from monophthongs.</w:t>
      </w:r>
      <w:r w:rsidR="00A028FB">
        <w:t xml:space="preserve"> </w:t>
      </w:r>
      <w:r>
        <w:t xml:space="preserve">Shelton (2007), Shelton </w:t>
      </w:r>
      <w:r w:rsidR="0052391B">
        <w:t>et al.</w:t>
      </w:r>
      <w:r>
        <w:t xml:space="preserve"> (2010) and Shelton</w:t>
      </w:r>
      <w:r w:rsidR="0052391B">
        <w:t xml:space="preserve"> et al.</w:t>
      </w:r>
      <w:r>
        <w:t xml:space="preserve"> (2012) found that speakers who were asked to pronounce nonce words made more errors in antepenultimately stressed syllables when the penultimate contained a falling diphthong than with a rising one, and rising diphthong</w:t>
      </w:r>
      <w:r w:rsidR="0007021C">
        <w:t>s</w:t>
      </w:r>
      <w:r>
        <w:t xml:space="preserve"> had in turn more mistakes than monophthongs (</w:t>
      </w:r>
      <w:proofErr w:type="gramStart"/>
      <w:r>
        <w:t>e.g.</w:t>
      </w:r>
      <w:proofErr w:type="gramEnd"/>
      <w:r>
        <w:t xml:space="preserve"> </w:t>
      </w:r>
      <w:proofErr w:type="spellStart"/>
      <w:r w:rsidRPr="00941528">
        <w:rPr>
          <w:i/>
        </w:rPr>
        <w:t>loteiga</w:t>
      </w:r>
      <w:proofErr w:type="spellEnd"/>
      <w:r w:rsidRPr="00941528">
        <w:rPr>
          <w:i/>
        </w:rPr>
        <w:t xml:space="preserve"> &gt; </w:t>
      </w:r>
      <w:proofErr w:type="spellStart"/>
      <w:r w:rsidRPr="00941528">
        <w:rPr>
          <w:i/>
        </w:rPr>
        <w:t>lotiega</w:t>
      </w:r>
      <w:proofErr w:type="spellEnd"/>
      <w:r w:rsidRPr="00941528">
        <w:rPr>
          <w:i/>
        </w:rPr>
        <w:t xml:space="preserve"> &gt; </w:t>
      </w:r>
      <w:proofErr w:type="spellStart"/>
      <w:r w:rsidRPr="00941528">
        <w:rPr>
          <w:i/>
        </w:rPr>
        <w:t>lotega</w:t>
      </w:r>
      <w:proofErr w:type="spellEnd"/>
      <w:r>
        <w:t xml:space="preserve">). These differences can be </w:t>
      </w:r>
      <w:r w:rsidR="0007021C">
        <w:t>ascribed</w:t>
      </w:r>
      <w:r>
        <w:t xml:space="preserve"> to the position of the glide with respect to other components of the syllable, as a postconsonantal glide can move into an unoccupied onset or </w:t>
      </w:r>
      <w:r w:rsidR="00F348CE">
        <w:t>next to</w:t>
      </w:r>
      <w:r>
        <w:t xml:space="preserve"> a singleton onset as the second member of a cluster, whereas a postvocalic glide can only move into a nuclear position, remaining in the rhyme (cf. as proposed also by </w:t>
      </w:r>
      <w:proofErr w:type="spellStart"/>
      <w:r>
        <w:t>Colina</w:t>
      </w:r>
      <w:proofErr w:type="spellEnd"/>
      <w:r>
        <w:t xml:space="preserve"> and </w:t>
      </w:r>
      <w:proofErr w:type="spellStart"/>
      <w:r>
        <w:t>Simonet</w:t>
      </w:r>
      <w:proofErr w:type="spellEnd"/>
      <w:r>
        <w:t xml:space="preserve"> 2014, for Galician coda clusters, who argue that a nasal glide is parsed in the nucleus to avoid a complex coda clusters).</w:t>
      </w:r>
    </w:p>
    <w:p w14:paraId="4365B3EA" w14:textId="5CBDFD6C" w:rsidR="00272A94" w:rsidRPr="003D0209" w:rsidRDefault="00272A94" w:rsidP="00A028FB">
      <w:pPr>
        <w:tabs>
          <w:tab w:val="left" w:pos="540"/>
        </w:tabs>
        <w:ind w:firstLine="360"/>
        <w:jc w:val="both"/>
      </w:pPr>
      <w:r>
        <w:t xml:space="preserve">In </w:t>
      </w:r>
      <w:r w:rsidRPr="005B40BC">
        <w:t>summary</w:t>
      </w:r>
      <w:r w:rsidRPr="00F348CE">
        <w:t>,</w:t>
      </w:r>
      <w:r>
        <w:t xml:space="preserve"> despite a predominance of phonological argumentation favoring a nuclear affiliation of postconsonantal glides, some evidence suggests that an onset parsing is also possible. We argue that the debate in the literature has been oversimplified by examining the arguments for one position or the other and trying to resolve the matter in favor of either an onset or a nuclear parse, rather than allowing for both possibilities under different conditions (cf. Shelton </w:t>
      </w:r>
      <w:r w:rsidR="0052391B">
        <w:t xml:space="preserve">et al. </w:t>
      </w:r>
      <w:r>
        <w:t xml:space="preserve">2010, </w:t>
      </w:r>
      <w:proofErr w:type="spellStart"/>
      <w:r>
        <w:t>Hualde</w:t>
      </w:r>
      <w:proofErr w:type="spellEnd"/>
      <w:r>
        <w:t xml:space="preserve"> 2014, Martínez Gil 2016, etc.). As mentioned above, an onset parse can be an option for preconsonantal glides to avoid ill-formed configurations incurred by a nuclear parse. For instance, if the nucleus consists of a vowel </w:t>
      </w:r>
      <w:r w:rsidR="00F348CE">
        <w:t>preceded</w:t>
      </w:r>
      <w:r>
        <w:t xml:space="preserve"> by a glide and</w:t>
      </w:r>
      <w:r w:rsidR="00F348CE">
        <w:t xml:space="preserve"> followed by a glide and</w:t>
      </w:r>
      <w:r>
        <w:t xml:space="preserve"> a coda consonant, an onset parse</w:t>
      </w:r>
      <w:r w:rsidR="00F348CE">
        <w:t xml:space="preserve"> of the first glide</w:t>
      </w:r>
      <w:r>
        <w:t xml:space="preserve"> may help avoid having three segments in the nucleus. Similarly, dialectal variation is also possible for syllabification, and some varieties of Spanish may prefer a complex onset consisting of consonant and glide to a complex nucleus, as will be seen below. Finally, some variation may be due to lexical and </w:t>
      </w:r>
      <w:proofErr w:type="spellStart"/>
      <w:r>
        <w:t>postlexical</w:t>
      </w:r>
      <w:proofErr w:type="spellEnd"/>
      <w:r>
        <w:t xml:space="preserve"> distinctions. This is what Martínez-Gil (2000, 2016) proposes for syllable merger in Chicano Spanish, in whose analysis prevocalic glides and </w:t>
      </w:r>
      <w:proofErr w:type="spellStart"/>
      <w:r>
        <w:t>demorification</w:t>
      </w:r>
      <w:proofErr w:type="spellEnd"/>
      <w:r>
        <w:t xml:space="preserve"> of the first vocoid in a sequence is said to be the result of an onset parse </w:t>
      </w:r>
      <w:proofErr w:type="spellStart"/>
      <w:r>
        <w:t>postlexically</w:t>
      </w:r>
      <w:proofErr w:type="spellEnd"/>
      <w:r>
        <w:t xml:space="preserve">. </w:t>
      </w:r>
    </w:p>
    <w:p w14:paraId="2FB3F9F1" w14:textId="77777777" w:rsidR="00272A94" w:rsidRDefault="00272A94" w:rsidP="00272A94">
      <w:pPr>
        <w:jc w:val="both"/>
      </w:pPr>
    </w:p>
    <w:p w14:paraId="2688558A" w14:textId="6C5A1090" w:rsidR="00272A94" w:rsidRDefault="00272A94" w:rsidP="00272A94">
      <w:pPr>
        <w:jc w:val="both"/>
      </w:pPr>
      <w:r>
        <w:t xml:space="preserve">Variation in syllabic affiliation, although not frequently considered, should not be entirely unexpected, especially in view of the non-phonemic, predictable status of syllabification in Spanish. We argue that prevocalic and postvocalic </w:t>
      </w:r>
      <w:r w:rsidRPr="003D0209">
        <w:t xml:space="preserve">glides are opportunistic in ways </w:t>
      </w:r>
      <w:r>
        <w:t xml:space="preserve">not yet fully considered, in that their parsing can fluctuate depending on phonological context (such as the composition of the onset preceding it and the rhyme following, </w:t>
      </w:r>
      <w:proofErr w:type="spellStart"/>
      <w:r w:rsidRPr="00003C0A">
        <w:rPr>
          <w:i/>
          <w:iCs/>
        </w:rPr>
        <w:t>ciego</w:t>
      </w:r>
      <w:proofErr w:type="spellEnd"/>
      <w:r>
        <w:t xml:space="preserve">, </w:t>
      </w:r>
      <w:proofErr w:type="spellStart"/>
      <w:r w:rsidRPr="00003C0A">
        <w:rPr>
          <w:i/>
          <w:iCs/>
        </w:rPr>
        <w:t>jelo</w:t>
      </w:r>
      <w:proofErr w:type="spellEnd"/>
      <w:r>
        <w:t xml:space="preserve">), dialectal variation, and lexical and </w:t>
      </w:r>
      <w:proofErr w:type="spellStart"/>
      <w:r>
        <w:t>postlexical</w:t>
      </w:r>
      <w:proofErr w:type="spellEnd"/>
      <w:r>
        <w:t xml:space="preserve"> considerations, thus explaining the lack of clear-cut categorical intuition on syllabic affiliation. While Shelton et al. (2012) </w:t>
      </w:r>
      <w:proofErr w:type="gramStart"/>
      <w:r>
        <w:t>propose</w:t>
      </w:r>
      <w:proofErr w:type="gramEnd"/>
      <w:r>
        <w:t xml:space="preserve"> that this </w:t>
      </w:r>
      <w:r w:rsidR="00FA0B30">
        <w:t>“</w:t>
      </w:r>
      <w:r w:rsidRPr="00543B49">
        <w:t>inconsistent patterning of on-glides reported in the various kinds of literature..</w:t>
      </w:r>
      <w:r>
        <w:t xml:space="preserve">. </w:t>
      </w:r>
      <w:r w:rsidRPr="00543B49">
        <w:t>might also be best interpreted from a probabilistic perspective (341)</w:t>
      </w:r>
      <w:r w:rsidR="00FA0B30">
        <w:t>”</w:t>
      </w:r>
      <w:r>
        <w:t>, other frameworks such as optimality-theory are ideally suited to account for conflicting constraints that produce different syllabic affiliation of glides.</w:t>
      </w:r>
    </w:p>
    <w:p w14:paraId="78920D72" w14:textId="4C2EE972" w:rsidR="00E4054F" w:rsidRDefault="00E4054F" w:rsidP="00A24687"/>
    <w:p w14:paraId="4296E4C1" w14:textId="0476E83A" w:rsidR="002665C2" w:rsidRDefault="004674D5" w:rsidP="00A24687">
      <w:pPr>
        <w:rPr>
          <w:b/>
        </w:rPr>
      </w:pPr>
      <w:r>
        <w:rPr>
          <w:b/>
        </w:rPr>
        <w:t>3</w:t>
      </w:r>
      <w:r w:rsidR="00B9024C">
        <w:rPr>
          <w:b/>
        </w:rPr>
        <w:t xml:space="preserve">. Glides in </w:t>
      </w:r>
      <w:r w:rsidR="00E3582B">
        <w:rPr>
          <w:b/>
        </w:rPr>
        <w:t>Sonor</w:t>
      </w:r>
      <w:r w:rsidR="00A81C95">
        <w:rPr>
          <w:b/>
        </w:rPr>
        <w:t>an</w:t>
      </w:r>
      <w:r w:rsidR="00B9024C">
        <w:rPr>
          <w:b/>
        </w:rPr>
        <w:t xml:space="preserve"> Spanish</w:t>
      </w:r>
    </w:p>
    <w:p w14:paraId="1FFE1919" w14:textId="7667502C" w:rsidR="00AD734E" w:rsidRDefault="00195481" w:rsidP="003C7221">
      <w:pPr>
        <w:jc w:val="both"/>
      </w:pPr>
      <w:r>
        <w:t>In this paper we investigate an</w:t>
      </w:r>
      <w:r w:rsidR="00AD734E">
        <w:t xml:space="preserve"> example of variation</w:t>
      </w:r>
      <w:r>
        <w:t xml:space="preserve"> in the syllabic affiliation of postconsonantal, prevocalic glides</w:t>
      </w:r>
      <w:r w:rsidR="00AD734E">
        <w:t xml:space="preserve">, </w:t>
      </w:r>
      <w:r w:rsidR="00C21239">
        <w:t>to determine whether</w:t>
      </w:r>
      <w:r w:rsidR="00AD734E">
        <w:t xml:space="preserve"> </w:t>
      </w:r>
      <w:r w:rsidR="003C7221">
        <w:t>the</w:t>
      </w:r>
      <w:r w:rsidR="00AD734E">
        <w:t xml:space="preserve"> glide can be in the onset</w:t>
      </w:r>
      <w:r w:rsidR="003C7221">
        <w:t>.</w:t>
      </w:r>
    </w:p>
    <w:p w14:paraId="1FDF53DD" w14:textId="4644AE17" w:rsidR="002665C2" w:rsidRPr="00B10A86" w:rsidRDefault="002665C2" w:rsidP="00A028FB">
      <w:pPr>
        <w:ind w:firstLine="360"/>
        <w:jc w:val="both"/>
      </w:pPr>
      <w:r>
        <w:t xml:space="preserve">As mentioned above, </w:t>
      </w:r>
      <w:r w:rsidR="003C7221">
        <w:t>i</w:t>
      </w:r>
      <w:r w:rsidRPr="00B10A86">
        <w:t>n most varieties of Spanish, when the glide is prevocalic, but not postconsonantal (i.e., the onset is empty), the glide becomes a</w:t>
      </w:r>
      <w:r w:rsidR="00EA7114">
        <w:t xml:space="preserve"> consonant, generally an </w:t>
      </w:r>
      <w:r w:rsidR="00EA7114">
        <w:lastRenderedPageBreak/>
        <w:t xml:space="preserve">obstruent </w:t>
      </w:r>
      <w:r w:rsidRPr="00B10A86">
        <w:t xml:space="preserve">(with various degrees of aperture/constriction, e.g., approximant, fricative, stop, affricate) and it is parsed in the onset, e.g., </w:t>
      </w:r>
      <w:r w:rsidRPr="00B10A86">
        <w:rPr>
          <w:i/>
          <w:iCs/>
        </w:rPr>
        <w:t>-</w:t>
      </w:r>
      <w:proofErr w:type="spellStart"/>
      <w:r w:rsidRPr="00B10A86">
        <w:rPr>
          <w:i/>
          <w:iCs/>
        </w:rPr>
        <w:t>iendo</w:t>
      </w:r>
      <w:proofErr w:type="spellEnd"/>
      <w:r w:rsidRPr="00B10A86">
        <w:t xml:space="preserve"> [-jen.do] ‘-</w:t>
      </w:r>
      <w:proofErr w:type="spellStart"/>
      <w:r w:rsidRPr="00B10A86">
        <w:t>ing</w:t>
      </w:r>
      <w:proofErr w:type="spellEnd"/>
      <w:r w:rsidRPr="00B10A86">
        <w:t xml:space="preserve">’, </w:t>
      </w:r>
      <w:r w:rsidRPr="00B10A86">
        <w:rPr>
          <w:i/>
          <w:iCs/>
        </w:rPr>
        <w:t>com-</w:t>
      </w:r>
      <w:proofErr w:type="spellStart"/>
      <w:r w:rsidRPr="00B10A86">
        <w:rPr>
          <w:i/>
          <w:iCs/>
        </w:rPr>
        <w:t>iendo</w:t>
      </w:r>
      <w:proofErr w:type="spellEnd"/>
      <w:r w:rsidRPr="00B10A86">
        <w:t xml:space="preserve"> [ko.mjen.do] ‘eating’, vs. </w:t>
      </w:r>
      <w:proofErr w:type="spellStart"/>
      <w:r w:rsidRPr="00B10A86">
        <w:rPr>
          <w:i/>
          <w:iCs/>
        </w:rPr>
        <w:t>creyendo</w:t>
      </w:r>
      <w:proofErr w:type="spellEnd"/>
      <w:r w:rsidRPr="00B10A86">
        <w:t xml:space="preserve"> [kre.ʝen.do] ‘believing’ (</w:t>
      </w:r>
      <w:proofErr w:type="spellStart"/>
      <w:r w:rsidRPr="00B10A86">
        <w:t>Hualde</w:t>
      </w:r>
      <w:proofErr w:type="spellEnd"/>
      <w:r w:rsidRPr="00B10A86">
        <w:t xml:space="preserve"> 2005, Colina 2009). In other words, glides are not possible onsets</w:t>
      </w:r>
      <w:r w:rsidR="003C7221">
        <w:t>.</w:t>
      </w:r>
      <w:r w:rsidR="00C21239">
        <w:t xml:space="preserve"> The</w:t>
      </w:r>
      <w:r w:rsidR="00EA7114">
        <w:t xml:space="preserve"> ill</w:t>
      </w:r>
      <w:r w:rsidR="00F768E6">
        <w:t>-</w:t>
      </w:r>
      <w:r w:rsidR="00EA7114">
        <w:t>formedness of</w:t>
      </w:r>
      <w:r w:rsidRPr="00B10A86">
        <w:t xml:space="preserve"> glides </w:t>
      </w:r>
      <w:r w:rsidR="00EA7114">
        <w:t>in the onset</w:t>
      </w:r>
      <w:r w:rsidR="00C21239">
        <w:t xml:space="preserve"> </w:t>
      </w:r>
      <w:r w:rsidRPr="00B10A86">
        <w:t>is one of the arguments used to support the nuclear parsing of prevocalic glides</w:t>
      </w:r>
      <w:r w:rsidR="003C7221">
        <w:t xml:space="preserve"> </w:t>
      </w:r>
      <w:r w:rsidRPr="00B10A86">
        <w:t>(</w:t>
      </w:r>
      <w:proofErr w:type="spellStart"/>
      <w:r w:rsidRPr="00B10A86">
        <w:t>Hualde</w:t>
      </w:r>
      <w:proofErr w:type="spellEnd"/>
      <w:r w:rsidRPr="00B10A86">
        <w:t xml:space="preserve"> 2005, </w:t>
      </w:r>
      <w:proofErr w:type="spellStart"/>
      <w:r w:rsidRPr="00B10A86">
        <w:t>Colina</w:t>
      </w:r>
      <w:proofErr w:type="spellEnd"/>
      <w:r w:rsidRPr="00B10A86">
        <w:t xml:space="preserve"> 2009). </w:t>
      </w:r>
      <w:r>
        <w:t>However, s</w:t>
      </w:r>
      <w:r w:rsidRPr="00B10A86">
        <w:t xml:space="preserve">ome Spanish varieties, such as the Spanish of Sonora, Mexico, allow glides in the onset (Canfield 1981, Alvar 1996), i.e., </w:t>
      </w:r>
      <w:proofErr w:type="spellStart"/>
      <w:r w:rsidRPr="00B10A86">
        <w:rPr>
          <w:i/>
          <w:iCs/>
        </w:rPr>
        <w:t>creyendo</w:t>
      </w:r>
      <w:proofErr w:type="spellEnd"/>
      <w:r w:rsidRPr="00B10A86">
        <w:t xml:space="preserve"> ‘believing’ [kre.jen.do]</w:t>
      </w:r>
      <w:r w:rsidR="003C7221">
        <w:t xml:space="preserve">, </w:t>
      </w:r>
      <w:r w:rsidR="00EA7114">
        <w:t xml:space="preserve">which do not </w:t>
      </w:r>
      <w:proofErr w:type="spellStart"/>
      <w:r w:rsidR="00EA7114">
        <w:t>consonantize</w:t>
      </w:r>
      <w:proofErr w:type="spellEnd"/>
      <w:r w:rsidR="003C7221">
        <w:t>.</w:t>
      </w:r>
      <w:r w:rsidR="00CB00F9">
        <w:t xml:space="preserve"> </w:t>
      </w:r>
      <w:r w:rsidRPr="00B10A86">
        <w:t>Consequently,</w:t>
      </w:r>
      <w:r w:rsidR="00EA7114">
        <w:t xml:space="preserve"> if glides are </w:t>
      </w:r>
      <w:r w:rsidR="00CE47FB">
        <w:t>well-formed</w:t>
      </w:r>
      <w:r w:rsidR="00EA7114">
        <w:t xml:space="preserve"> single onsets, </w:t>
      </w:r>
      <w:r w:rsidRPr="00B10A86">
        <w:t xml:space="preserve">a glide preceded by a consonant (e.g., </w:t>
      </w:r>
      <w:proofErr w:type="spellStart"/>
      <w:r w:rsidRPr="00B10A86">
        <w:rPr>
          <w:i/>
          <w:iCs/>
        </w:rPr>
        <w:t>i</w:t>
      </w:r>
      <w:proofErr w:type="spellEnd"/>
      <w:r w:rsidRPr="00B10A86">
        <w:t xml:space="preserve"> in </w:t>
      </w:r>
      <w:r w:rsidRPr="00B10A86">
        <w:rPr>
          <w:i/>
          <w:iCs/>
        </w:rPr>
        <w:t>tiara</w:t>
      </w:r>
      <w:r w:rsidRPr="00B10A86">
        <w:t>) could in principle be parsed as the second element in the onset [</w:t>
      </w:r>
      <w:proofErr w:type="spellStart"/>
      <w:r w:rsidRPr="00B10A86">
        <w:t>tj</w:t>
      </w:r>
      <w:proofErr w:type="spellEnd"/>
      <w:r w:rsidRPr="00B10A86">
        <w:t>] (i.e.</w:t>
      </w:r>
      <w:r w:rsidR="00CE47FB">
        <w:t>,</w:t>
      </w:r>
      <w:r w:rsidRPr="00B10A86">
        <w:t xml:space="preserve"> an onset cluster), rather than in the nucleus [ja]</w:t>
      </w:r>
      <w:r w:rsidR="00CE47FB">
        <w:t xml:space="preserve"> given that it conforms to sonority restriction on onset clusters.</w:t>
      </w:r>
      <w:r w:rsidR="00EA7114">
        <w:t xml:space="preserve"> In </w:t>
      </w:r>
      <w:r w:rsidR="00C21239">
        <w:t>Section</w:t>
      </w:r>
      <w:r w:rsidR="00A028FB">
        <w:t xml:space="preserve"> 4</w:t>
      </w:r>
      <w:r w:rsidR="00EA7114">
        <w:t xml:space="preserve"> we describe </w:t>
      </w:r>
      <w:r w:rsidR="00F768E6">
        <w:t xml:space="preserve">two </w:t>
      </w:r>
      <w:r w:rsidR="00EA7114">
        <w:t>experiment</w:t>
      </w:r>
      <w:r w:rsidR="00F768E6">
        <w:t>s</w:t>
      </w:r>
      <w:r w:rsidR="00EA7114">
        <w:t xml:space="preserve"> that set out to test this </w:t>
      </w:r>
      <w:r w:rsidR="004C4BB8">
        <w:t>hypothesis</w:t>
      </w:r>
      <w:r w:rsidR="00CE47FB">
        <w:t xml:space="preserve"> regarding the parsing of glides in an onset cluster</w:t>
      </w:r>
      <w:r w:rsidR="004C4BB8">
        <w:t>.</w:t>
      </w:r>
      <w:r w:rsidR="00CE47FB">
        <w:t xml:space="preserve"> </w:t>
      </w:r>
    </w:p>
    <w:p w14:paraId="6BB99B49" w14:textId="54B033C1" w:rsidR="007C0F09" w:rsidRDefault="004C4BB8" w:rsidP="00A028FB">
      <w:pPr>
        <w:ind w:firstLine="360"/>
        <w:jc w:val="both"/>
      </w:pPr>
      <w:r>
        <w:t>Section</w:t>
      </w:r>
      <w:r w:rsidR="00EA7114">
        <w:t xml:space="preserve"> </w:t>
      </w:r>
      <w:r w:rsidR="00A028FB">
        <w:t>2</w:t>
      </w:r>
      <w:r w:rsidR="00EA7114">
        <w:t xml:space="preserve"> reviewed the literature on </w:t>
      </w:r>
      <w:r>
        <w:t xml:space="preserve">syllabic affiliation of glides. </w:t>
      </w:r>
      <w:r w:rsidR="0006195A">
        <w:t>The following paragraphs</w:t>
      </w:r>
      <w:r>
        <w:t xml:space="preserve"> focus specifically on proposals for glide</w:t>
      </w:r>
      <w:r w:rsidR="00CE47FB">
        <w:t xml:space="preserve"> affiliation</w:t>
      </w:r>
      <w:r>
        <w:t xml:space="preserve"> in</w:t>
      </w:r>
      <w:r w:rsidR="00CE47FB">
        <w:t xml:space="preserve"> </w:t>
      </w:r>
      <w:r>
        <w:t xml:space="preserve">Sonoran and more broadly on Southwest Spanish. </w:t>
      </w:r>
      <w:r w:rsidR="00227379">
        <w:t>Southwest Spanish is a variety of Spanish spoken in the southwest of the United States, in states such as Texas, Arizona, and California. Some authors also refer to it as Chicano Spanish (Martí</w:t>
      </w:r>
      <w:r>
        <w:t>n</w:t>
      </w:r>
      <w:r w:rsidR="00227379">
        <w:t>ez-Gil</w:t>
      </w:r>
      <w:r>
        <w:t xml:space="preserve"> 2000, 2016</w:t>
      </w:r>
      <w:r w:rsidR="00227379">
        <w:t xml:space="preserve">). </w:t>
      </w:r>
      <w:r w:rsidR="0006195A">
        <w:t xml:space="preserve">Southwest Spanish </w:t>
      </w:r>
      <w:r w:rsidR="00E3582B">
        <w:t>encompasses the variety of Sonoran Spanish spoken in border regions of Southern Arizona and in the state of Sonora, Mexico.</w:t>
      </w:r>
      <w:r w:rsidR="00A81C95">
        <w:t xml:space="preserve"> </w:t>
      </w:r>
      <w:r w:rsidR="00E3582B">
        <w:t xml:space="preserve">Glides in these varieties have </w:t>
      </w:r>
      <w:r w:rsidR="00F270D4">
        <w:t>received significant</w:t>
      </w:r>
      <w:r w:rsidR="00B9024C">
        <w:t xml:space="preserve"> </w:t>
      </w:r>
      <w:r w:rsidR="00F270D4">
        <w:t>attention</w:t>
      </w:r>
      <w:r w:rsidR="00B9024C">
        <w:t xml:space="preserve"> in the context of across</w:t>
      </w:r>
      <w:r w:rsidR="0006195A">
        <w:t>-</w:t>
      </w:r>
      <w:r w:rsidR="00B9024C">
        <w:t>the</w:t>
      </w:r>
      <w:r w:rsidR="0006195A">
        <w:t>-</w:t>
      </w:r>
      <w:r w:rsidR="00B9024C">
        <w:t>word</w:t>
      </w:r>
      <w:r w:rsidR="0006195A">
        <w:t xml:space="preserve"> vowel</w:t>
      </w:r>
      <w:r w:rsidR="00B9024C">
        <w:t xml:space="preserve"> merger (</w:t>
      </w:r>
      <w:r>
        <w:t xml:space="preserve">Hutchison 1974, Clements and </w:t>
      </w:r>
      <w:proofErr w:type="spellStart"/>
      <w:r>
        <w:t>Kayser</w:t>
      </w:r>
      <w:proofErr w:type="spellEnd"/>
      <w:r>
        <w:t xml:space="preserve"> </w:t>
      </w:r>
      <w:r w:rsidR="00386A4F">
        <w:t>1980,</w:t>
      </w:r>
      <w:r>
        <w:t xml:space="preserve"> Martínez-Gil 2000, 2016, </w:t>
      </w:r>
      <w:proofErr w:type="spellStart"/>
      <w:r>
        <w:t>Bakovic</w:t>
      </w:r>
      <w:proofErr w:type="spellEnd"/>
      <w:r>
        <w:t xml:space="preserve"> </w:t>
      </w:r>
      <w:r w:rsidR="0006195A">
        <w:t>2006,</w:t>
      </w:r>
      <w:r>
        <w:t xml:space="preserve"> </w:t>
      </w:r>
      <w:proofErr w:type="spellStart"/>
      <w:r>
        <w:t>Colina</w:t>
      </w:r>
      <w:proofErr w:type="spellEnd"/>
      <w:r>
        <w:t xml:space="preserve"> 2009</w:t>
      </w:r>
      <w:r w:rsidR="00B9024C">
        <w:t>)</w:t>
      </w:r>
      <w:r w:rsidR="00A81C95">
        <w:t xml:space="preserve"> and </w:t>
      </w:r>
      <w:r w:rsidR="00F270D4">
        <w:t>are relevan</w:t>
      </w:r>
      <w:r w:rsidR="00227379">
        <w:t>t</w:t>
      </w:r>
      <w:r w:rsidR="00F270D4">
        <w:t xml:space="preserve"> to the debate on glide affiliation</w:t>
      </w:r>
      <w:r w:rsidR="0006195A">
        <w:t xml:space="preserve">, </w:t>
      </w:r>
      <w:r w:rsidR="00BA17E3">
        <w:t>to</w:t>
      </w:r>
      <w:r w:rsidR="0006195A">
        <w:t xml:space="preserve"> the</w:t>
      </w:r>
      <w:r w:rsidR="00BA17E3">
        <w:t xml:space="preserve"> </w:t>
      </w:r>
      <w:r w:rsidR="00BA17E3" w:rsidRPr="003D0209">
        <w:t>phonotactics of high vocoids and</w:t>
      </w:r>
      <w:r w:rsidR="00821548">
        <w:t xml:space="preserve"> to</w:t>
      </w:r>
      <w:r w:rsidR="00BA17E3" w:rsidRPr="003D0209">
        <w:t xml:space="preserve"> dialectal variation in phonotactics</w:t>
      </w:r>
      <w:r w:rsidR="00BA17E3">
        <w:t xml:space="preserve">. </w:t>
      </w:r>
    </w:p>
    <w:p w14:paraId="28292237" w14:textId="516F3236" w:rsidR="003A1CD5" w:rsidRPr="003D0209" w:rsidRDefault="003C3E63" w:rsidP="00A028FB">
      <w:pPr>
        <w:ind w:firstLine="360"/>
        <w:jc w:val="both"/>
      </w:pPr>
      <w:r>
        <w:t>In Southwest Spanish</w:t>
      </w:r>
      <w:r w:rsidR="003A1CD5" w:rsidRPr="003D0209">
        <w:t xml:space="preserve"> vowel merger</w:t>
      </w:r>
      <w:r>
        <w:t xml:space="preserve">, </w:t>
      </w:r>
      <w:r w:rsidR="00BA17E3">
        <w:t>postconsonantal</w:t>
      </w:r>
      <w:r w:rsidR="00DF7E24">
        <w:t xml:space="preserve">, </w:t>
      </w:r>
      <w:r w:rsidR="00BA17E3">
        <w:t>prevocalic</w:t>
      </w:r>
      <w:r w:rsidR="003A1CD5" w:rsidRPr="003D0209">
        <w:t xml:space="preserve"> high and mid vowels surface as high glides</w:t>
      </w:r>
      <w:r>
        <w:t xml:space="preserve"> (1a</w:t>
      </w:r>
      <w:proofErr w:type="gramStart"/>
      <w:r>
        <w:t>)</w:t>
      </w:r>
      <w:r w:rsidR="00BA17E3">
        <w:t>,</w:t>
      </w:r>
      <w:r w:rsidR="00A05E86">
        <w:t xml:space="preserve"> </w:t>
      </w:r>
      <w:r w:rsidR="00DF7E24">
        <w:t>and</w:t>
      </w:r>
      <w:proofErr w:type="gramEnd"/>
      <w:r w:rsidR="00DF7E24">
        <w:t xml:space="preserve"> are delet</w:t>
      </w:r>
      <w:r w:rsidR="004246D4">
        <w:t>ed</w:t>
      </w:r>
      <w:r w:rsidR="00DF7E24">
        <w:t xml:space="preserve"> when they agree in </w:t>
      </w:r>
      <w:proofErr w:type="spellStart"/>
      <w:r w:rsidR="00DF7E24">
        <w:t>backness</w:t>
      </w:r>
      <w:proofErr w:type="spellEnd"/>
      <w:r w:rsidR="00DF7E24">
        <w:t xml:space="preserve"> with the following vowel</w:t>
      </w:r>
      <w:r>
        <w:t xml:space="preserve"> (1b)</w:t>
      </w:r>
      <w:r w:rsidR="00DF7E24">
        <w:t>. A</w:t>
      </w:r>
      <w:r w:rsidR="00BA17E3">
        <w:t xml:space="preserve"> low vowel is deleted</w:t>
      </w:r>
      <w:r w:rsidR="00DF7E24">
        <w:t xml:space="preserve"> in the same context</w:t>
      </w:r>
      <w:r>
        <w:t xml:space="preserve"> (1c)</w:t>
      </w:r>
      <w:r w:rsidR="004246D4">
        <w:t>. The vowel affect</w:t>
      </w:r>
      <w:r w:rsidR="00386A4F">
        <w:t>ed</w:t>
      </w:r>
      <w:r w:rsidR="004246D4">
        <w:t xml:space="preserve"> is always the first one in a sequence</w:t>
      </w:r>
      <w:r w:rsidR="00386A4F">
        <w:t>.</w:t>
      </w:r>
    </w:p>
    <w:p w14:paraId="4D126588" w14:textId="77777777" w:rsidR="003A1CD5" w:rsidRPr="003D0209" w:rsidRDefault="003A1CD5" w:rsidP="003A1CD5">
      <w:pPr>
        <w:jc w:val="both"/>
      </w:pPr>
    </w:p>
    <w:p w14:paraId="55CDEC2B" w14:textId="041D8099" w:rsidR="003A1CD5" w:rsidRDefault="004246D4" w:rsidP="003A1CD5">
      <w:pPr>
        <w:jc w:val="both"/>
      </w:pPr>
      <w:r>
        <w:t>(</w:t>
      </w:r>
      <w:r w:rsidR="00BA77B1">
        <w:t>1</w:t>
      </w:r>
      <w:r>
        <w:t xml:space="preserve">) Vowel merger in Southwest Spanish </w:t>
      </w:r>
      <w:r w:rsidR="003C3E63">
        <w:t>vs. Peninsular Spanish</w:t>
      </w:r>
    </w:p>
    <w:p w14:paraId="23CBEB67" w14:textId="6112A4CF" w:rsidR="00821548" w:rsidRDefault="00821548" w:rsidP="003A1CD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2037"/>
        <w:gridCol w:w="2050"/>
        <w:gridCol w:w="2223"/>
      </w:tblGrid>
      <w:tr w:rsidR="00821548" w14:paraId="355D3888" w14:textId="77777777" w:rsidTr="00BC10E3">
        <w:tc>
          <w:tcPr>
            <w:tcW w:w="0" w:type="auto"/>
          </w:tcPr>
          <w:p w14:paraId="33ED6F75" w14:textId="77777777" w:rsidR="00821548" w:rsidRDefault="00821548" w:rsidP="003A1CD5">
            <w:pPr>
              <w:jc w:val="both"/>
            </w:pPr>
          </w:p>
        </w:tc>
        <w:tc>
          <w:tcPr>
            <w:tcW w:w="0" w:type="auto"/>
          </w:tcPr>
          <w:p w14:paraId="36D9B040" w14:textId="38E3A46B" w:rsidR="00821548" w:rsidRDefault="00821548" w:rsidP="003A1CD5">
            <w:pPr>
              <w:jc w:val="both"/>
            </w:pPr>
            <w:r>
              <w:t>Southwest Spanish</w:t>
            </w:r>
          </w:p>
        </w:tc>
        <w:tc>
          <w:tcPr>
            <w:tcW w:w="0" w:type="auto"/>
          </w:tcPr>
          <w:p w14:paraId="584B4B6F" w14:textId="450BC37E" w:rsidR="00821548" w:rsidRDefault="00821548" w:rsidP="003A1CD5">
            <w:pPr>
              <w:jc w:val="both"/>
            </w:pPr>
            <w:r>
              <w:t>Peninsular Spanish</w:t>
            </w:r>
          </w:p>
        </w:tc>
        <w:tc>
          <w:tcPr>
            <w:tcW w:w="0" w:type="auto"/>
          </w:tcPr>
          <w:p w14:paraId="5B99C667" w14:textId="08B5C661" w:rsidR="00821548" w:rsidRDefault="00821548" w:rsidP="003A1CD5">
            <w:pPr>
              <w:jc w:val="both"/>
            </w:pPr>
            <w:r>
              <w:t>Gloss</w:t>
            </w:r>
          </w:p>
        </w:tc>
      </w:tr>
      <w:tr w:rsidR="00821548" w14:paraId="58E30684" w14:textId="77777777" w:rsidTr="00BC10E3">
        <w:tc>
          <w:tcPr>
            <w:tcW w:w="0" w:type="auto"/>
          </w:tcPr>
          <w:p w14:paraId="544E8E73" w14:textId="67B63AFA" w:rsidR="00821548" w:rsidRDefault="00821548" w:rsidP="003A1CD5">
            <w:pPr>
              <w:jc w:val="both"/>
            </w:pPr>
            <w:r>
              <w:t xml:space="preserve">a. </w:t>
            </w:r>
            <w:r w:rsidRPr="003D0209">
              <w:t xml:space="preserve">me </w:t>
            </w:r>
            <w:proofErr w:type="spellStart"/>
            <w:r w:rsidRPr="003D0209">
              <w:t>iría</w:t>
            </w:r>
            <w:proofErr w:type="spellEnd"/>
          </w:p>
        </w:tc>
        <w:tc>
          <w:tcPr>
            <w:tcW w:w="0" w:type="auto"/>
          </w:tcPr>
          <w:p w14:paraId="64BBB1D5" w14:textId="71BEA41F" w:rsidR="00821548" w:rsidRDefault="00821548" w:rsidP="003A1CD5">
            <w:pPr>
              <w:jc w:val="both"/>
            </w:pPr>
            <w:r w:rsidRPr="003D0209">
              <w:t>[</w:t>
            </w:r>
            <w:proofErr w:type="spellStart"/>
            <w:r w:rsidRPr="003D0209">
              <w:t>mi.</w:t>
            </w:r>
            <w:proofErr w:type="gramStart"/>
            <w:r w:rsidRPr="003D0209">
              <w:t>rí.a</w:t>
            </w:r>
            <w:proofErr w:type="spellEnd"/>
            <w:proofErr w:type="gramEnd"/>
            <w:r w:rsidRPr="003D0209">
              <w:t>]</w:t>
            </w:r>
          </w:p>
        </w:tc>
        <w:tc>
          <w:tcPr>
            <w:tcW w:w="0" w:type="auto"/>
          </w:tcPr>
          <w:p w14:paraId="0FA23357" w14:textId="29D7BD01" w:rsidR="00821548" w:rsidRDefault="00821548" w:rsidP="003A1CD5">
            <w:pPr>
              <w:jc w:val="both"/>
            </w:pPr>
            <w:r w:rsidRPr="003D0209">
              <w:t>[</w:t>
            </w:r>
            <w:proofErr w:type="spellStart"/>
            <w:proofErr w:type="gramStart"/>
            <w:r w:rsidRPr="003D0209">
              <w:t>mej.ría</w:t>
            </w:r>
            <w:proofErr w:type="spellEnd"/>
            <w:proofErr w:type="gramEnd"/>
            <w:r>
              <w:t>]</w:t>
            </w:r>
          </w:p>
        </w:tc>
        <w:tc>
          <w:tcPr>
            <w:tcW w:w="0" w:type="auto"/>
          </w:tcPr>
          <w:p w14:paraId="5C9846DA" w14:textId="4CFBC0C3" w:rsidR="00821548" w:rsidRDefault="00386A4F" w:rsidP="003A1CD5">
            <w:pPr>
              <w:jc w:val="both"/>
            </w:pPr>
            <w:r>
              <w:t>'I would go'</w:t>
            </w:r>
          </w:p>
        </w:tc>
      </w:tr>
      <w:tr w:rsidR="00821548" w14:paraId="52EB8416" w14:textId="77777777" w:rsidTr="00BC10E3">
        <w:tc>
          <w:tcPr>
            <w:tcW w:w="0" w:type="auto"/>
          </w:tcPr>
          <w:p w14:paraId="187DD052" w14:textId="15DDB135" w:rsidR="00821548" w:rsidRDefault="00821548" w:rsidP="003A1CD5">
            <w:pPr>
              <w:jc w:val="both"/>
            </w:pPr>
            <w:r>
              <w:t xml:space="preserve">b. </w:t>
            </w:r>
            <w:r w:rsidRPr="003D0209">
              <w:t xml:space="preserve">me </w:t>
            </w:r>
            <w:proofErr w:type="spellStart"/>
            <w:r w:rsidRPr="003D0209">
              <w:t>usó</w:t>
            </w:r>
            <w:proofErr w:type="spellEnd"/>
            <w:r w:rsidRPr="003D0209">
              <w:tab/>
            </w:r>
          </w:p>
        </w:tc>
        <w:tc>
          <w:tcPr>
            <w:tcW w:w="0" w:type="auto"/>
          </w:tcPr>
          <w:p w14:paraId="2DAD8F84" w14:textId="1BDB2364" w:rsidR="00821548" w:rsidRDefault="00821548" w:rsidP="003A1CD5">
            <w:pPr>
              <w:jc w:val="both"/>
            </w:pPr>
            <w:r w:rsidRPr="003D0209">
              <w:t>[</w:t>
            </w:r>
            <w:proofErr w:type="spellStart"/>
            <w:proofErr w:type="gramStart"/>
            <w:r w:rsidRPr="003D0209">
              <w:t>mju.só</w:t>
            </w:r>
            <w:proofErr w:type="spellEnd"/>
            <w:proofErr w:type="gramEnd"/>
            <w:r w:rsidRPr="003D0209">
              <w:t>]</w:t>
            </w:r>
          </w:p>
        </w:tc>
        <w:tc>
          <w:tcPr>
            <w:tcW w:w="0" w:type="auto"/>
          </w:tcPr>
          <w:p w14:paraId="7667777E" w14:textId="7228F1DA" w:rsidR="00821548" w:rsidRDefault="00821548" w:rsidP="003A1CD5">
            <w:pPr>
              <w:jc w:val="both"/>
            </w:pPr>
            <w:r>
              <w:t>[</w:t>
            </w:r>
            <w:proofErr w:type="spellStart"/>
            <w:proofErr w:type="gramStart"/>
            <w:r>
              <w:t>me̯u.só</w:t>
            </w:r>
            <w:proofErr w:type="spellEnd"/>
            <w:proofErr w:type="gramEnd"/>
            <w:r>
              <w:t>]</w:t>
            </w:r>
          </w:p>
        </w:tc>
        <w:tc>
          <w:tcPr>
            <w:tcW w:w="0" w:type="auto"/>
          </w:tcPr>
          <w:p w14:paraId="7A6013FB" w14:textId="2B0EB04C" w:rsidR="00821548" w:rsidRDefault="00386A4F" w:rsidP="003A1CD5">
            <w:pPr>
              <w:jc w:val="both"/>
            </w:pPr>
            <w:r>
              <w:t>'S/he used me'</w:t>
            </w:r>
          </w:p>
        </w:tc>
      </w:tr>
      <w:tr w:rsidR="00821548" w14:paraId="19F00467" w14:textId="77777777" w:rsidTr="00BC10E3">
        <w:tc>
          <w:tcPr>
            <w:tcW w:w="0" w:type="auto"/>
          </w:tcPr>
          <w:p w14:paraId="30371C3B" w14:textId="5BC47DDB" w:rsidR="00821548" w:rsidRDefault="00821548" w:rsidP="003A1CD5">
            <w:pPr>
              <w:jc w:val="both"/>
            </w:pPr>
            <w:r>
              <w:t xml:space="preserve">c. </w:t>
            </w:r>
            <w:proofErr w:type="spellStart"/>
            <w:r w:rsidRPr="003D0209">
              <w:t>habla</w:t>
            </w:r>
            <w:proofErr w:type="spellEnd"/>
            <w:r w:rsidRPr="003D0209">
              <w:t xml:space="preserve"> </w:t>
            </w:r>
            <w:proofErr w:type="spellStart"/>
            <w:r w:rsidRPr="003D0209">
              <w:t>inglés</w:t>
            </w:r>
            <w:proofErr w:type="spellEnd"/>
          </w:p>
        </w:tc>
        <w:tc>
          <w:tcPr>
            <w:tcW w:w="0" w:type="auto"/>
          </w:tcPr>
          <w:p w14:paraId="4D42CDE9" w14:textId="5B7C22BE" w:rsidR="00821548" w:rsidRDefault="00821548" w:rsidP="003A1CD5">
            <w:pPr>
              <w:jc w:val="both"/>
            </w:pPr>
            <w:r>
              <w:t>[a.β</w:t>
            </w:r>
            <w:proofErr w:type="spellStart"/>
            <w:proofErr w:type="gramStart"/>
            <w:r>
              <w:t>liŋ.glés</w:t>
            </w:r>
            <w:proofErr w:type="spellEnd"/>
            <w:proofErr w:type="gramEnd"/>
            <w:r>
              <w:t>]</w:t>
            </w:r>
          </w:p>
        </w:tc>
        <w:tc>
          <w:tcPr>
            <w:tcW w:w="0" w:type="auto"/>
          </w:tcPr>
          <w:p w14:paraId="16E2529E" w14:textId="1C25B7CD" w:rsidR="00821548" w:rsidRDefault="00821548" w:rsidP="003A1CD5">
            <w:pPr>
              <w:jc w:val="both"/>
            </w:pPr>
            <w:r>
              <w:t>[a.β</w:t>
            </w:r>
            <w:proofErr w:type="spellStart"/>
            <w:proofErr w:type="gramStart"/>
            <w:r>
              <w:t>lajŋ.glés</w:t>
            </w:r>
            <w:proofErr w:type="spellEnd"/>
            <w:proofErr w:type="gramEnd"/>
            <w:r>
              <w:t>]</w:t>
            </w:r>
          </w:p>
        </w:tc>
        <w:tc>
          <w:tcPr>
            <w:tcW w:w="0" w:type="auto"/>
          </w:tcPr>
          <w:p w14:paraId="03882B41" w14:textId="0E8BD2A6" w:rsidR="00821548" w:rsidRDefault="00386A4F" w:rsidP="003A1CD5">
            <w:pPr>
              <w:jc w:val="both"/>
            </w:pPr>
            <w:r>
              <w:t>'S/he speaks English'</w:t>
            </w:r>
          </w:p>
        </w:tc>
      </w:tr>
    </w:tbl>
    <w:p w14:paraId="4FE9AC6C" w14:textId="77777777" w:rsidR="003A1CD5" w:rsidRPr="003D0209" w:rsidRDefault="003A1CD5" w:rsidP="003A1CD5">
      <w:pPr>
        <w:jc w:val="both"/>
      </w:pPr>
    </w:p>
    <w:p w14:paraId="77FCF47C" w14:textId="6075546A" w:rsidR="007341F3" w:rsidRDefault="003A1CD5" w:rsidP="00840468">
      <w:pPr>
        <w:jc w:val="both"/>
      </w:pPr>
      <w:r w:rsidRPr="003D0209">
        <w:t>Colina</w:t>
      </w:r>
      <w:r w:rsidR="00BA17E3">
        <w:t xml:space="preserve"> (2009)</w:t>
      </w:r>
      <w:r w:rsidRPr="003D0209">
        <w:t xml:space="preserve"> interprets this as a</w:t>
      </w:r>
      <w:r w:rsidR="008077D0">
        <w:t xml:space="preserve"> sonority-based</w:t>
      </w:r>
      <w:r w:rsidRPr="003D0209">
        <w:t xml:space="preserve"> preference for high glides</w:t>
      </w:r>
      <w:r w:rsidR="004246D4">
        <w:t xml:space="preserve"> (over mid)</w:t>
      </w:r>
      <w:r w:rsidRPr="003D0209">
        <w:t xml:space="preserve"> in this Spanish variety </w:t>
      </w:r>
      <w:r w:rsidR="009F6759">
        <w:t>(</w:t>
      </w:r>
      <w:r w:rsidRPr="003D0209">
        <w:t>in contrast with others like Peninsular Spanish</w:t>
      </w:r>
      <w:r w:rsidR="009F6759">
        <w:t>)</w:t>
      </w:r>
      <w:r w:rsidRPr="003D0209">
        <w:t xml:space="preserve">, and for a complex nucleus </w:t>
      </w:r>
      <w:r w:rsidR="00BA77B1">
        <w:t>rather than</w:t>
      </w:r>
      <w:r w:rsidRPr="003D0209">
        <w:t xml:space="preserve"> a complex onset. </w:t>
      </w:r>
      <w:r w:rsidR="004246D4">
        <w:t xml:space="preserve">Like </w:t>
      </w:r>
      <w:proofErr w:type="spellStart"/>
      <w:r w:rsidR="004246D4">
        <w:t>Bakovic</w:t>
      </w:r>
      <w:proofErr w:type="spellEnd"/>
      <w:r w:rsidR="004246D4">
        <w:t xml:space="preserve"> (2006), </w:t>
      </w:r>
      <w:proofErr w:type="spellStart"/>
      <w:r w:rsidR="004246D4">
        <w:t>Colina</w:t>
      </w:r>
      <w:proofErr w:type="spellEnd"/>
      <w:r w:rsidR="008077D0">
        <w:t xml:space="preserve"> (2009)</w:t>
      </w:r>
      <w:r w:rsidR="004246D4">
        <w:t xml:space="preserve"> assumes the </w:t>
      </w:r>
      <w:r w:rsidR="009F6759">
        <w:t xml:space="preserve">then </w:t>
      </w:r>
      <w:r w:rsidR="004246D4">
        <w:t xml:space="preserve">standard </w:t>
      </w:r>
      <w:r w:rsidR="00427DFA">
        <w:t>position</w:t>
      </w:r>
      <w:r w:rsidR="00E82633">
        <w:t xml:space="preserve"> </w:t>
      </w:r>
      <w:r w:rsidR="00BC10E3">
        <w:t>(</w:t>
      </w:r>
      <w:r w:rsidR="00427DFA">
        <w:t xml:space="preserve">and standard </w:t>
      </w:r>
      <w:r w:rsidR="008077D0">
        <w:t>arguments</w:t>
      </w:r>
      <w:r w:rsidR="00BC10E3">
        <w:t>)</w:t>
      </w:r>
      <w:r w:rsidR="00BA77B1">
        <w:t xml:space="preserve"> </w:t>
      </w:r>
      <w:r w:rsidR="004246D4">
        <w:t>for the nuclear affiliation of glides</w:t>
      </w:r>
      <w:r w:rsidR="00BC10E3">
        <w:t xml:space="preserve"> (</w:t>
      </w:r>
      <w:r w:rsidR="00AB2629">
        <w:t xml:space="preserve">Colina 2009: 21; </w:t>
      </w:r>
      <w:proofErr w:type="spellStart"/>
      <w:r w:rsidR="00BC10E3">
        <w:t>Colina</w:t>
      </w:r>
      <w:proofErr w:type="spellEnd"/>
      <w:r w:rsidR="00BC10E3">
        <w:t xml:space="preserve"> 201</w:t>
      </w:r>
      <w:r w:rsidR="00377EDF">
        <w:t>2</w:t>
      </w:r>
      <w:r w:rsidR="00BC10E3">
        <w:t>: 141-142)</w:t>
      </w:r>
      <w:r w:rsidR="00952C65">
        <w:t xml:space="preserve">. </w:t>
      </w:r>
      <w:r w:rsidR="008077D0" w:rsidRPr="003D0209">
        <w:t>Martínez-Gil</w:t>
      </w:r>
      <w:r w:rsidR="003C3E63">
        <w:t xml:space="preserve"> (2000, 2016)</w:t>
      </w:r>
      <w:r w:rsidR="008077D0">
        <w:t xml:space="preserve">, however, </w:t>
      </w:r>
      <w:r w:rsidR="007256C5">
        <w:t xml:space="preserve">argues for </w:t>
      </w:r>
      <w:r w:rsidR="00A41419">
        <w:t>an</w:t>
      </w:r>
      <w:r w:rsidR="007256C5">
        <w:t xml:space="preserve"> onset position</w:t>
      </w:r>
      <w:r w:rsidR="00A41419">
        <w:t xml:space="preserve">, in which it is the onset parsing of the first vowel that drives the ban on mid vowels as well as the selection of the first vowel as the target for gliding and </w:t>
      </w:r>
      <w:proofErr w:type="spellStart"/>
      <w:r w:rsidR="00A41419">
        <w:t>demorification</w:t>
      </w:r>
      <w:proofErr w:type="spellEnd"/>
      <w:r w:rsidR="00A41419">
        <w:t>. In other words, Martínez-Gil</w:t>
      </w:r>
      <w:r w:rsidR="00F768E6">
        <w:t>’</w:t>
      </w:r>
      <w:r w:rsidR="00A41419">
        <w:t xml:space="preserve">s explanation of the dialectal differences in vowel merger is that Sonoran Spanish </w:t>
      </w:r>
      <w:r w:rsidR="00BF3DDB">
        <w:t>repairs</w:t>
      </w:r>
      <w:r w:rsidR="00A41419">
        <w:t xml:space="preserve"> an </w:t>
      </w:r>
      <w:proofErr w:type="spellStart"/>
      <w:r w:rsidR="00A41419">
        <w:t>onsetless</w:t>
      </w:r>
      <w:proofErr w:type="spellEnd"/>
      <w:r w:rsidR="00A41419">
        <w:t xml:space="preserve"> syllable (the one</w:t>
      </w:r>
      <w:r w:rsidR="00E17A5D">
        <w:t xml:space="preserve"> in word-initial position</w:t>
      </w:r>
      <w:r w:rsidR="00A41419">
        <w:t xml:space="preserve">) </w:t>
      </w:r>
      <w:r w:rsidR="009A723A">
        <w:t>through the</w:t>
      </w:r>
      <w:r w:rsidR="00A41419">
        <w:t xml:space="preserve"> onset parsing of the first vocoid</w:t>
      </w:r>
      <w:r w:rsidR="009A723A">
        <w:t>, while other</w:t>
      </w:r>
      <w:r w:rsidR="00BF3DDB">
        <w:t xml:space="preserve"> accounts claim that this is done through the creation of</w:t>
      </w:r>
      <w:r w:rsidR="009A723A">
        <w:t xml:space="preserve"> a complex nucleus. </w:t>
      </w:r>
      <w:r w:rsidR="00840468">
        <w:t>A robust argument in favor of Martínez-Gil</w:t>
      </w:r>
      <w:r w:rsidR="00F768E6">
        <w:t>’</w:t>
      </w:r>
      <w:r w:rsidR="00840468">
        <w:t xml:space="preserve">s proposal is </w:t>
      </w:r>
      <w:r w:rsidR="00840468">
        <w:lastRenderedPageBreak/>
        <w:t xml:space="preserve">that onset affiliation </w:t>
      </w:r>
      <w:r w:rsidR="007341F3">
        <w:t>explains why</w:t>
      </w:r>
      <w:r w:rsidR="00E81EAA">
        <w:t xml:space="preserve"> it is</w:t>
      </w:r>
      <w:r w:rsidR="007341F3">
        <w:t xml:space="preserve"> the first vowel</w:t>
      </w:r>
      <w:r w:rsidR="00E17A5D">
        <w:t>, not the second,</w:t>
      </w:r>
      <w:r w:rsidR="007341F3">
        <w:t xml:space="preserve"> that glides</w:t>
      </w:r>
      <w:r w:rsidR="004A0FC1">
        <w:t>.</w:t>
      </w:r>
      <w:r w:rsidR="007341F3">
        <w:t xml:space="preserve"> Colina</w:t>
      </w:r>
      <w:r w:rsidR="004A0FC1">
        <w:t xml:space="preserve"> (2009</w:t>
      </w:r>
      <w:r w:rsidR="00E81EAA">
        <w:t>: 59-65</w:t>
      </w:r>
      <w:r w:rsidR="004A0FC1">
        <w:t xml:space="preserve">) points to a preference for a complex nucleus over </w:t>
      </w:r>
      <w:r w:rsidR="00E81EAA">
        <w:t>a</w:t>
      </w:r>
      <w:r w:rsidR="004A0FC1">
        <w:t xml:space="preserve"> coda (domination of the constraint *Coda over *Complex Nucleus); yet </w:t>
      </w:r>
      <w:r w:rsidR="00E81EAA">
        <w:t xml:space="preserve">no mention is made in the analysis of an alternative parse which violates *Complex Onset, </w:t>
      </w:r>
      <w:r w:rsidR="00E81EAA" w:rsidRPr="00B613EB">
        <w:t>because this possibility was ruled out through the arguments in favor of the nuclear parse.</w:t>
      </w:r>
    </w:p>
    <w:p w14:paraId="171EFD47" w14:textId="19E1B54C" w:rsidR="00BA17E3" w:rsidRPr="003D0209" w:rsidRDefault="00BA77B1" w:rsidP="00BC10E3">
      <w:pPr>
        <w:ind w:firstLine="360"/>
        <w:jc w:val="both"/>
      </w:pPr>
      <w:r>
        <w:t xml:space="preserve">Another piece of evidence </w:t>
      </w:r>
      <w:r w:rsidR="003B1FF4">
        <w:t xml:space="preserve">in favor of onset parsing of glides in Sonoran Spanish presented by Martínez-Gil </w:t>
      </w:r>
      <w:r w:rsidR="00991C99">
        <w:t>relates to the lexical</w:t>
      </w:r>
      <w:r w:rsidR="008D4A1B">
        <w:t>/</w:t>
      </w:r>
      <w:proofErr w:type="spellStart"/>
      <w:r w:rsidR="003B1FF4">
        <w:t>postlexical</w:t>
      </w:r>
      <w:proofErr w:type="spellEnd"/>
      <w:r w:rsidR="003B1FF4">
        <w:t xml:space="preserve"> </w:t>
      </w:r>
      <w:r w:rsidR="00991C99">
        <w:t>distinction</w:t>
      </w:r>
      <w:r w:rsidR="003B1FF4">
        <w:t>.</w:t>
      </w:r>
      <w:r w:rsidR="00D50B61">
        <w:t xml:space="preserve"> </w:t>
      </w:r>
      <w:r w:rsidR="00991C99">
        <w:t xml:space="preserve">He states </w:t>
      </w:r>
      <w:r w:rsidR="00D50B61">
        <w:t>that</w:t>
      </w:r>
      <w:r w:rsidR="008D4A1B">
        <w:t>,</w:t>
      </w:r>
      <w:r w:rsidR="00D50B61">
        <w:t xml:space="preserve"> </w:t>
      </w:r>
      <w:r w:rsidR="00991C99">
        <w:t>although arguments for lexical syllabification of postconsonantal glides favor the nucleus in many dialects, this</w:t>
      </w:r>
      <w:r w:rsidR="00D50B61" w:rsidRPr="003D0209">
        <w:t xml:space="preserve"> </w:t>
      </w:r>
      <w:r w:rsidR="00991C99">
        <w:t>does not</w:t>
      </w:r>
      <w:r w:rsidR="00D50B61" w:rsidRPr="003D0209">
        <w:t xml:space="preserve"> affect the </w:t>
      </w:r>
      <w:proofErr w:type="spellStart"/>
      <w:r w:rsidR="00D50B61" w:rsidRPr="003D0209">
        <w:t>postlexical</w:t>
      </w:r>
      <w:proofErr w:type="spellEnd"/>
      <w:r w:rsidR="00D50B61" w:rsidRPr="003D0209">
        <w:t xml:space="preserve"> level</w:t>
      </w:r>
      <w:r w:rsidR="00991C99">
        <w:t xml:space="preserve">. </w:t>
      </w:r>
      <w:r w:rsidR="00BA17E3" w:rsidRPr="003D0209">
        <w:t xml:space="preserve">Spanish varieties that ban high glides in onset position allow them, however, when they are the result of across the word </w:t>
      </w:r>
      <w:proofErr w:type="spellStart"/>
      <w:r w:rsidR="00BA17E3" w:rsidRPr="003D0209">
        <w:t>resyllabification</w:t>
      </w:r>
      <w:proofErr w:type="spellEnd"/>
      <w:r w:rsidR="00BA17E3" w:rsidRPr="003D0209">
        <w:t xml:space="preserve"> (</w:t>
      </w:r>
      <w:r>
        <w:t>2</w:t>
      </w:r>
      <w:r w:rsidR="00BA17E3" w:rsidRPr="003D0209">
        <w:t>). In derivational terms, onset glides are ill-formed lexically</w:t>
      </w:r>
      <w:r w:rsidR="009F6759">
        <w:t xml:space="preserve"> in these dialects</w:t>
      </w:r>
      <w:r w:rsidR="00BA17E3" w:rsidRPr="003D0209">
        <w:t xml:space="preserve">, but they are permitted </w:t>
      </w:r>
      <w:proofErr w:type="spellStart"/>
      <w:r w:rsidR="00BA17E3" w:rsidRPr="003D0209">
        <w:t>postlexically</w:t>
      </w:r>
      <w:proofErr w:type="spellEnd"/>
      <w:r w:rsidR="00BA17E3" w:rsidRPr="003D0209">
        <w:t>.</w:t>
      </w:r>
      <w:r w:rsidR="00991C99">
        <w:t xml:space="preserve"> </w:t>
      </w:r>
      <w:r>
        <w:t>As Martínez-Gil (2000</w:t>
      </w:r>
      <w:r w:rsidR="00B613EB">
        <w:t>, 2016</w:t>
      </w:r>
      <w:r>
        <w:t xml:space="preserve">) </w:t>
      </w:r>
      <w:r w:rsidR="00B613EB">
        <w:t>indicates</w:t>
      </w:r>
      <w:r>
        <w:t>, v</w:t>
      </w:r>
      <w:r w:rsidR="00991C99">
        <w:t>owel merger</w:t>
      </w:r>
      <w:r w:rsidR="00E3322B">
        <w:t xml:space="preserve"> in Southwest</w:t>
      </w:r>
      <w:r>
        <w:t xml:space="preserve"> Spanish</w:t>
      </w:r>
      <w:r w:rsidR="00991C99">
        <w:t xml:space="preserve"> is a </w:t>
      </w:r>
      <w:proofErr w:type="spellStart"/>
      <w:r w:rsidR="00991C99">
        <w:t>postlexical</w:t>
      </w:r>
      <w:proofErr w:type="spellEnd"/>
      <w:r w:rsidR="00991C99">
        <w:t xml:space="preserve"> process</w:t>
      </w:r>
      <w:r w:rsidR="00B613EB">
        <w:t xml:space="preserve"> which applies across words.</w:t>
      </w:r>
    </w:p>
    <w:p w14:paraId="1AE74E35" w14:textId="77777777" w:rsidR="00BA17E3" w:rsidRPr="003D0209" w:rsidRDefault="00BA17E3" w:rsidP="00BA17E3">
      <w:pPr>
        <w:jc w:val="both"/>
      </w:pPr>
    </w:p>
    <w:p w14:paraId="36B010AF" w14:textId="0B16C8AE" w:rsidR="00BA17E3" w:rsidRPr="00593401" w:rsidRDefault="00BA17E3" w:rsidP="00BA17E3">
      <w:pPr>
        <w:jc w:val="both"/>
        <w:rPr>
          <w:lang w:val="es-ES"/>
        </w:rPr>
      </w:pPr>
      <w:r w:rsidRPr="00593401">
        <w:rPr>
          <w:lang w:val="es-ES"/>
        </w:rPr>
        <w:t>(</w:t>
      </w:r>
      <w:r w:rsidR="00BA77B1" w:rsidRPr="00593401">
        <w:rPr>
          <w:lang w:val="es-ES"/>
        </w:rPr>
        <w:t>2</w:t>
      </w:r>
      <w:r w:rsidRPr="00593401">
        <w:rPr>
          <w:lang w:val="es-ES"/>
        </w:rPr>
        <w:t>)  ley [</w:t>
      </w:r>
      <w:proofErr w:type="spellStart"/>
      <w:r w:rsidRPr="00593401">
        <w:rPr>
          <w:lang w:val="es-ES"/>
        </w:rPr>
        <w:t>lej</w:t>
      </w:r>
      <w:proofErr w:type="spellEnd"/>
      <w:r w:rsidRPr="00593401">
        <w:rPr>
          <w:lang w:val="es-ES"/>
        </w:rPr>
        <w:t>] leyes  [</w:t>
      </w:r>
      <w:proofErr w:type="spellStart"/>
      <w:r w:rsidRPr="00593401">
        <w:rPr>
          <w:lang w:val="es-ES"/>
        </w:rPr>
        <w:t>le.ʝes</w:t>
      </w:r>
      <w:proofErr w:type="spellEnd"/>
      <w:proofErr w:type="gramStart"/>
      <w:r w:rsidRPr="00593401">
        <w:rPr>
          <w:lang w:val="es-ES"/>
        </w:rPr>
        <w:t>]  ley</w:t>
      </w:r>
      <w:proofErr w:type="gramEnd"/>
      <w:r w:rsidRPr="00593401">
        <w:rPr>
          <w:lang w:val="es-ES"/>
        </w:rPr>
        <w:t xml:space="preserve"> alguna [</w:t>
      </w:r>
      <w:proofErr w:type="spellStart"/>
      <w:r w:rsidRPr="00593401">
        <w:rPr>
          <w:lang w:val="es-ES"/>
        </w:rPr>
        <w:t>le.jal.ɣu</w:t>
      </w:r>
      <w:proofErr w:type="spellEnd"/>
      <w:r w:rsidRPr="00593401">
        <w:rPr>
          <w:lang w:val="es-ES"/>
        </w:rPr>
        <w:t>. na]</w:t>
      </w:r>
    </w:p>
    <w:p w14:paraId="6793F781" w14:textId="328AF159" w:rsidR="00BA77B1" w:rsidRPr="00593401" w:rsidRDefault="00BA77B1" w:rsidP="007341F3">
      <w:pPr>
        <w:jc w:val="both"/>
        <w:rPr>
          <w:lang w:val="es-ES"/>
        </w:rPr>
      </w:pPr>
    </w:p>
    <w:p w14:paraId="64CA200C" w14:textId="43500E0B" w:rsidR="00BA77B1" w:rsidRDefault="00BA77B1" w:rsidP="00BA77B1">
      <w:pPr>
        <w:jc w:val="both"/>
      </w:pPr>
      <w:r>
        <w:t>A final argument in support of Martínez-Gil</w:t>
      </w:r>
      <w:r w:rsidR="00921C00">
        <w:t>’</w:t>
      </w:r>
      <w:r>
        <w:t xml:space="preserve">s analysis is that Sonoran Spanish has glides in singleton onset positions, that is, they do not </w:t>
      </w:r>
      <w:proofErr w:type="spellStart"/>
      <w:r>
        <w:t>consonantize</w:t>
      </w:r>
      <w:proofErr w:type="spellEnd"/>
      <w:r>
        <w:t xml:space="preserve"> as in other dialects. As discussed in Section </w:t>
      </w:r>
      <w:r w:rsidR="005C7E25">
        <w:t>2</w:t>
      </w:r>
      <w:r>
        <w:t>, Martínez-Gil (20</w:t>
      </w:r>
      <w:r w:rsidR="0052391B">
        <w:t>16</w:t>
      </w:r>
      <w:r>
        <w:t xml:space="preserve">) resorts to </w:t>
      </w:r>
      <w:proofErr w:type="spellStart"/>
      <w:r>
        <w:t>consonantization</w:t>
      </w:r>
      <w:proofErr w:type="spellEnd"/>
      <w:r>
        <w:t xml:space="preserve"> to support his view of an onset parsing for the glide, indicating that, </w:t>
      </w:r>
      <w:r w:rsidRPr="003D0209">
        <w:t>because the glide is strengthened</w:t>
      </w:r>
      <w:r>
        <w:t>,</w:t>
      </w:r>
      <w:r w:rsidRPr="003D0209">
        <w:t xml:space="preserve"> it must be in the onset</w:t>
      </w:r>
      <w:r>
        <w:t>. The reader will recall the objection that this argument is framework dependent and that</w:t>
      </w:r>
      <w:r w:rsidRPr="003D0209">
        <w:t xml:space="preserve"> </w:t>
      </w:r>
      <w:r>
        <w:t xml:space="preserve">it </w:t>
      </w:r>
      <w:r w:rsidRPr="003D0209">
        <w:t xml:space="preserve">only shows that glides </w:t>
      </w:r>
      <w:r>
        <w:t>are not well-formed in</w:t>
      </w:r>
      <w:r w:rsidRPr="003D0209">
        <w:t xml:space="preserve"> the onset </w:t>
      </w:r>
      <w:r>
        <w:t>(</w:t>
      </w:r>
      <w:r w:rsidRPr="003D0209">
        <w:t>at least lexicall</w:t>
      </w:r>
      <w:r>
        <w:t>y)</w:t>
      </w:r>
      <w:r w:rsidRPr="003D0209">
        <w:t xml:space="preserve">, </w:t>
      </w:r>
      <w:r>
        <w:t xml:space="preserve">and therefore must become consonants. </w:t>
      </w:r>
      <w:r w:rsidR="00C11E8C">
        <w:t>Nonetheless</w:t>
      </w:r>
      <w:r>
        <w:t>, Martínez-Gil</w:t>
      </w:r>
      <w:r w:rsidR="00921C00">
        <w:t>’</w:t>
      </w:r>
      <w:r>
        <w:t>s (20</w:t>
      </w:r>
      <w:r w:rsidR="00BC1869">
        <w:t>1</w:t>
      </w:r>
      <w:r w:rsidR="0052391B">
        <w:t>6</w:t>
      </w:r>
      <w:r>
        <w:t xml:space="preserve">) </w:t>
      </w:r>
      <w:proofErr w:type="spellStart"/>
      <w:r>
        <w:t>consonantization</w:t>
      </w:r>
      <w:proofErr w:type="spellEnd"/>
      <w:r>
        <w:t xml:space="preserve"> argument for onset affiliation of glides turns out to be unnecessary as Sonoran Spanish does in fact allow onset glides without </w:t>
      </w:r>
      <w:proofErr w:type="spellStart"/>
      <w:r>
        <w:t>consonantization</w:t>
      </w:r>
      <w:proofErr w:type="spellEnd"/>
      <w:r>
        <w:t xml:space="preserve"> when they are the only segment in the onset. Whether glides are allowed as the second member of an onset cluster remains to be investigated and it is the goal of the experiment described in this paper.</w:t>
      </w:r>
    </w:p>
    <w:p w14:paraId="1ABE41C3" w14:textId="77777777" w:rsidR="003A1CD5" w:rsidRPr="003D0209" w:rsidRDefault="003A1CD5" w:rsidP="003A1CD5">
      <w:pPr>
        <w:jc w:val="both"/>
      </w:pPr>
    </w:p>
    <w:p w14:paraId="56BE81CF" w14:textId="0017C1F6" w:rsidR="00A24687" w:rsidRPr="007341F3" w:rsidRDefault="00EC78A2" w:rsidP="00A24687">
      <w:pPr>
        <w:rPr>
          <w:b/>
        </w:rPr>
      </w:pPr>
      <w:r>
        <w:rPr>
          <w:b/>
        </w:rPr>
        <w:t>4</w:t>
      </w:r>
      <w:r w:rsidR="001D76D4">
        <w:rPr>
          <w:b/>
        </w:rPr>
        <w:t xml:space="preserve">. </w:t>
      </w:r>
      <w:r w:rsidR="00B10A86" w:rsidRPr="007341F3">
        <w:rPr>
          <w:b/>
        </w:rPr>
        <w:t>Experiment</w:t>
      </w:r>
    </w:p>
    <w:p w14:paraId="74EE51D8" w14:textId="148ED7D0" w:rsidR="00B10A86" w:rsidRDefault="00B10A86" w:rsidP="00A24687"/>
    <w:p w14:paraId="2105D169" w14:textId="72646CA2" w:rsidR="00230754" w:rsidRDefault="00EC78A2" w:rsidP="00327792">
      <w:pPr>
        <w:jc w:val="both"/>
      </w:pPr>
      <w:r>
        <w:t>4</w:t>
      </w:r>
      <w:r w:rsidR="00230754">
        <w:t>.1 Research questions</w:t>
      </w:r>
    </w:p>
    <w:p w14:paraId="11690279" w14:textId="73C512BF" w:rsidR="008D4A1B" w:rsidRPr="00B10A86" w:rsidRDefault="00702828" w:rsidP="00327792">
      <w:pPr>
        <w:jc w:val="both"/>
      </w:pPr>
      <w:r>
        <w:t>We</w:t>
      </w:r>
      <w:r w:rsidR="008D4A1B">
        <w:t xml:space="preserve"> set out to test the hypothesis that, </w:t>
      </w:r>
      <w:r w:rsidR="00E20E1D">
        <w:t>since</w:t>
      </w:r>
      <w:r w:rsidR="008D4A1B">
        <w:t xml:space="preserve"> onset glides are well-formed single onsets in</w:t>
      </w:r>
      <w:r w:rsidR="008D4A1B" w:rsidRPr="00B10A86">
        <w:t xml:space="preserve"> the Spanish of Sonora, Mexico</w:t>
      </w:r>
      <w:r w:rsidR="008324C7">
        <w:t>,</w:t>
      </w:r>
      <w:r w:rsidR="008D4A1B">
        <w:t xml:space="preserve"> </w:t>
      </w:r>
      <w:r w:rsidR="008D4A1B" w:rsidRPr="00B10A86">
        <w:t xml:space="preserve">a glide preceded by a consonant (e.g., </w:t>
      </w:r>
      <w:proofErr w:type="spellStart"/>
      <w:r w:rsidR="008D4A1B" w:rsidRPr="00B10A86">
        <w:rPr>
          <w:i/>
          <w:iCs/>
        </w:rPr>
        <w:t>i</w:t>
      </w:r>
      <w:proofErr w:type="spellEnd"/>
      <w:r w:rsidR="008D4A1B" w:rsidRPr="00B10A86">
        <w:t xml:space="preserve"> in </w:t>
      </w:r>
      <w:r w:rsidR="008D4A1B" w:rsidRPr="00B10A86">
        <w:rPr>
          <w:i/>
          <w:iCs/>
        </w:rPr>
        <w:t>tiara</w:t>
      </w:r>
      <w:r w:rsidR="008D4A1B" w:rsidRPr="00B10A86">
        <w:t>) could be parsed as the second element in the onset [</w:t>
      </w:r>
      <w:proofErr w:type="spellStart"/>
      <w:r w:rsidR="008D4A1B" w:rsidRPr="00B10A86">
        <w:t>tj</w:t>
      </w:r>
      <w:proofErr w:type="spellEnd"/>
      <w:r w:rsidR="008D4A1B" w:rsidRPr="00B10A86">
        <w:t>] (i.e.</w:t>
      </w:r>
      <w:r w:rsidR="008D4A1B">
        <w:t>,</w:t>
      </w:r>
      <w:r w:rsidR="008D4A1B" w:rsidRPr="00B10A86">
        <w:t xml:space="preserve"> an onset cluster), rather than in the nucleus [ja]</w:t>
      </w:r>
      <w:r w:rsidR="008D4A1B">
        <w:t xml:space="preserve"> </w:t>
      </w:r>
      <w:r w:rsidR="008324C7">
        <w:t>because</w:t>
      </w:r>
      <w:r w:rsidR="008D4A1B">
        <w:t xml:space="preserve"> it conforms to sonority restriction</w:t>
      </w:r>
      <w:r w:rsidR="00E20E1D">
        <w:t>s</w:t>
      </w:r>
      <w:r w:rsidR="008D4A1B">
        <w:t xml:space="preserve"> on onset clusters.</w:t>
      </w:r>
      <w:r w:rsidR="008D4A1B" w:rsidRPr="00B10A86">
        <w:t xml:space="preserve"> </w:t>
      </w:r>
      <w:r w:rsidR="008D4A1B">
        <w:t xml:space="preserve">The research question (RQ) </w:t>
      </w:r>
      <w:r w:rsidR="0026274A">
        <w:t xml:space="preserve">is </w:t>
      </w:r>
      <w:r w:rsidR="008324C7">
        <w:t>thus</w:t>
      </w:r>
      <w:r w:rsidR="008D4A1B">
        <w:t xml:space="preserve"> the following:</w:t>
      </w:r>
    </w:p>
    <w:p w14:paraId="64889394" w14:textId="6692854E" w:rsidR="00B10A86" w:rsidRDefault="00B10A86" w:rsidP="00A24687"/>
    <w:p w14:paraId="1D84AB36" w14:textId="5BF4900C" w:rsidR="004E62BA" w:rsidRDefault="00271E81" w:rsidP="00BC1869">
      <w:pPr>
        <w:pStyle w:val="CommentText"/>
        <w:ind w:left="360"/>
      </w:pPr>
      <w:r>
        <w:t xml:space="preserve">RQ: </w:t>
      </w:r>
      <w:r w:rsidR="004E62BA">
        <w:t>Can a postconsonantal, prevocalic glide be parsed as the second segment of a complex onset in Sonoran Spanish?</w:t>
      </w:r>
      <w:r w:rsidR="0026274A">
        <w:t xml:space="preserve"> </w:t>
      </w:r>
      <w:r w:rsidRPr="00B10A86">
        <w:t xml:space="preserve">In </w:t>
      </w:r>
      <w:r>
        <w:t>other words</w:t>
      </w:r>
      <w:r w:rsidRPr="00B10A86">
        <w:t>, are</w:t>
      </w:r>
      <w:r>
        <w:t xml:space="preserve"> </w:t>
      </w:r>
      <w:r w:rsidRPr="00B10A86">
        <w:t>Sonoran Spanish prevocalic glides always part of a complex nucleus or can the glide be parsed in the onset</w:t>
      </w:r>
      <w:r>
        <w:t>, at least sometimes</w:t>
      </w:r>
      <w:r w:rsidRPr="00B10A86">
        <w:t>?</w:t>
      </w:r>
    </w:p>
    <w:p w14:paraId="5A62DB51" w14:textId="77777777" w:rsidR="004E62BA" w:rsidRDefault="004E62BA" w:rsidP="008D4A1B">
      <w:pPr>
        <w:ind w:left="360"/>
      </w:pPr>
    </w:p>
    <w:p w14:paraId="004C346D" w14:textId="0406162A" w:rsidR="00BF0E34" w:rsidRPr="00B10A86" w:rsidRDefault="00BF0E34" w:rsidP="00BF0E34">
      <w:pPr>
        <w:jc w:val="both"/>
      </w:pPr>
      <w:r>
        <w:t xml:space="preserve">A positive answer to </w:t>
      </w:r>
      <w:r w:rsidR="0026274A">
        <w:t>the RQ</w:t>
      </w:r>
      <w:r>
        <w:t xml:space="preserve"> would support the position (presented in </w:t>
      </w:r>
      <w:r w:rsidR="006F3775">
        <w:t>S</w:t>
      </w:r>
      <w:r>
        <w:t>ection 2) that the debate in the literature has been oversimplified by trying to decide in favor of either an onset or a nuclear parse for Spanish postvocalic glides, rather than considering the possibility of onset as well as nuclear parses, under different conditions</w:t>
      </w:r>
      <w:r w:rsidR="00F13B35">
        <w:t>.</w:t>
      </w:r>
    </w:p>
    <w:p w14:paraId="016E51FE" w14:textId="77777777" w:rsidR="00BF0E34" w:rsidRDefault="00BF0E34" w:rsidP="008D4A1B">
      <w:pPr>
        <w:jc w:val="both"/>
      </w:pPr>
    </w:p>
    <w:p w14:paraId="019F20F0" w14:textId="3F2D48F7" w:rsidR="00DB54E3" w:rsidRDefault="00BF0E34" w:rsidP="007D11CD">
      <w:pPr>
        <w:jc w:val="both"/>
      </w:pPr>
      <w:r>
        <w:lastRenderedPageBreak/>
        <w:t>In addition, o</w:t>
      </w:r>
      <w:r w:rsidR="00B10A86" w:rsidRPr="00B10A86">
        <w:t>nset parsing would suggest</w:t>
      </w:r>
      <w:r>
        <w:t xml:space="preserve"> </w:t>
      </w:r>
      <w:r w:rsidR="00B10A86" w:rsidRPr="00B10A86">
        <w:t>cross-dialectal variation in the syllabic</w:t>
      </w:r>
      <w:r w:rsidR="008D4A1B">
        <w:t xml:space="preserve"> </w:t>
      </w:r>
      <w:r w:rsidR="00B10A86" w:rsidRPr="00B10A86">
        <w:t xml:space="preserve">affiliation of prevocalic glides. It is reasonable to </w:t>
      </w:r>
      <w:r w:rsidR="00C84A7B">
        <w:t>expect</w:t>
      </w:r>
      <w:r w:rsidR="00B10A86" w:rsidRPr="00B10A86">
        <w:t xml:space="preserve"> that dialectal variation </w:t>
      </w:r>
      <w:r w:rsidR="00C84A7B">
        <w:t>will</w:t>
      </w:r>
      <w:r w:rsidR="008324C7">
        <w:t xml:space="preserve"> affect</w:t>
      </w:r>
      <w:r w:rsidR="00B10A86" w:rsidRPr="00B10A86">
        <w:t xml:space="preserve"> syllabic affiliation, but little is known about cross-dialectal variation in</w:t>
      </w:r>
      <w:r w:rsidR="008324C7">
        <w:t xml:space="preserve"> this area of</w:t>
      </w:r>
      <w:r w:rsidR="00B10A86" w:rsidRPr="00B10A86">
        <w:t xml:space="preserve"> Spanish syllabification. Onset parsing of the prevocalic glide would bear out the predictions of an optimality-theoretic factorial typology in which</w:t>
      </w:r>
      <w:r w:rsidR="007C3C06">
        <w:t xml:space="preserve"> the effects of a higher ranked constraint against</w:t>
      </w:r>
      <w:r w:rsidR="00B10A86" w:rsidRPr="00B10A86">
        <w:t xml:space="preserve"> </w:t>
      </w:r>
      <w:r w:rsidR="007C3C06">
        <w:t xml:space="preserve">a super heavy nucleus can force a nucleus glide into the onset rather than the nucleus (as an alternative, vs. an either or situation). </w:t>
      </w:r>
      <w:r w:rsidR="00DB54E3">
        <w:t xml:space="preserve">We will return to this in the Discussion. </w:t>
      </w:r>
    </w:p>
    <w:p w14:paraId="56AE6146" w14:textId="77777777" w:rsidR="00DB54E3" w:rsidRDefault="00DB54E3" w:rsidP="00A24687">
      <w:pPr>
        <w:rPr>
          <w:b/>
          <w:bCs/>
        </w:rPr>
      </w:pPr>
    </w:p>
    <w:p w14:paraId="094EBB00" w14:textId="046013D0" w:rsidR="008D4A1B" w:rsidRPr="00230754" w:rsidRDefault="00EC78A2" w:rsidP="008D4A1B">
      <w:r>
        <w:t>4</w:t>
      </w:r>
      <w:r w:rsidR="00230754" w:rsidRPr="00230754">
        <w:t>.2</w:t>
      </w:r>
      <w:r w:rsidR="00230754">
        <w:t xml:space="preserve"> Procedure, participants and materials</w:t>
      </w:r>
    </w:p>
    <w:p w14:paraId="3F3EBA83" w14:textId="11421FB6" w:rsidR="00B10A86" w:rsidRPr="00B10A86" w:rsidRDefault="008D4A1B" w:rsidP="007D11CD">
      <w:pPr>
        <w:jc w:val="both"/>
      </w:pPr>
      <w:r>
        <w:t>O</w:t>
      </w:r>
      <w:r w:rsidR="00B10A86" w:rsidRPr="00B10A86">
        <w:t>ral data</w:t>
      </w:r>
      <w:r>
        <w:t xml:space="preserve"> were recorded in </w:t>
      </w:r>
      <w:r w:rsidRPr="00B10A86">
        <w:t>a sound isolated booth using a Shure SM10A Head mounted microphone</w:t>
      </w:r>
      <w:r>
        <w:t>. The participants were</w:t>
      </w:r>
      <w:r>
        <w:rPr>
          <w:b/>
          <w:bCs/>
        </w:rPr>
        <w:t xml:space="preserve"> </w:t>
      </w:r>
      <w:r w:rsidR="00B10A86" w:rsidRPr="00B10A86">
        <w:t>10 speakers of Sonoran Mexican Spanish, 18-25 years old.</w:t>
      </w:r>
      <w:r>
        <w:t xml:space="preserve"> They </w:t>
      </w:r>
      <w:r w:rsidR="00921C00">
        <w:t>were</w:t>
      </w:r>
      <w:r>
        <w:t xml:space="preserve"> asked to perform two tasks</w:t>
      </w:r>
      <w:proofErr w:type="gramStart"/>
      <w:r>
        <w:t>:</w:t>
      </w:r>
      <w:r w:rsidR="00B10A86" w:rsidRPr="00B10A86">
        <w:t xml:space="preserve"> </w:t>
      </w:r>
      <w:r w:rsidR="0096783B">
        <w:t xml:space="preserve"> </w:t>
      </w:r>
      <w:r w:rsidR="00B10A86" w:rsidRPr="00B10A86">
        <w:t>(</w:t>
      </w:r>
      <w:proofErr w:type="spellStart"/>
      <w:proofErr w:type="gramEnd"/>
      <w:r w:rsidR="00B10A86" w:rsidRPr="00B10A86">
        <w:t>i</w:t>
      </w:r>
      <w:proofErr w:type="spellEnd"/>
      <w:r w:rsidR="00B10A86" w:rsidRPr="00B10A86">
        <w:t>) an oral syllable division task</w:t>
      </w:r>
      <w:r w:rsidR="0096783B">
        <w:t xml:space="preserve"> and </w:t>
      </w:r>
      <w:r w:rsidR="0096783B" w:rsidRPr="00B10A86">
        <w:t>(i</w:t>
      </w:r>
      <w:r w:rsidR="0096783B">
        <w:t>i</w:t>
      </w:r>
      <w:r w:rsidR="0096783B" w:rsidRPr="00B10A86">
        <w:t xml:space="preserve">) </w:t>
      </w:r>
      <w:r w:rsidR="0096783B">
        <w:t>an oral</w:t>
      </w:r>
      <w:r w:rsidR="0096783B" w:rsidRPr="00B10A86">
        <w:t xml:space="preserve"> phrase reading</w:t>
      </w:r>
      <w:r w:rsidR="0096783B">
        <w:t xml:space="preserve"> in which the stimulus was provided in a sentence </w:t>
      </w:r>
      <w:r w:rsidR="0096783B" w:rsidRPr="00B10A86">
        <w:t>(e.g.</w:t>
      </w:r>
      <w:r w:rsidR="0096783B">
        <w:t>,</w:t>
      </w:r>
      <w:r w:rsidR="0096783B" w:rsidRPr="00B10A86">
        <w:t xml:space="preserve"> </w:t>
      </w:r>
      <w:proofErr w:type="spellStart"/>
      <w:r w:rsidR="0096783B" w:rsidRPr="008D4A1B">
        <w:rPr>
          <w:i/>
          <w:iCs/>
        </w:rPr>
        <w:t>Digo</w:t>
      </w:r>
      <w:proofErr w:type="spellEnd"/>
      <w:r w:rsidR="0096783B" w:rsidRPr="008D4A1B">
        <w:rPr>
          <w:i/>
          <w:iCs/>
        </w:rPr>
        <w:t xml:space="preserve"> ___ </w:t>
      </w:r>
      <w:proofErr w:type="spellStart"/>
      <w:r w:rsidR="0096783B" w:rsidRPr="008D4A1B">
        <w:rPr>
          <w:i/>
          <w:iCs/>
        </w:rPr>
        <w:t>porque</w:t>
      </w:r>
      <w:proofErr w:type="spellEnd"/>
      <w:r w:rsidR="0096783B" w:rsidRPr="008D4A1B">
        <w:rPr>
          <w:i/>
          <w:iCs/>
        </w:rPr>
        <w:t xml:space="preserve"> </w:t>
      </w:r>
      <w:proofErr w:type="spellStart"/>
      <w:r w:rsidR="0096783B" w:rsidRPr="008D4A1B">
        <w:rPr>
          <w:i/>
          <w:iCs/>
        </w:rPr>
        <w:t>sí</w:t>
      </w:r>
      <w:proofErr w:type="spellEnd"/>
      <w:r w:rsidR="0096783B">
        <w:t xml:space="preserve"> 'I say </w:t>
      </w:r>
      <w:r w:rsidR="0096783B" w:rsidRPr="00B10A86">
        <w:t xml:space="preserve">___ </w:t>
      </w:r>
      <w:r w:rsidR="0096783B">
        <w:t>because I say so'</w:t>
      </w:r>
      <w:r w:rsidR="0096783B" w:rsidRPr="00B10A86">
        <w:t>)</w:t>
      </w:r>
      <w:r w:rsidR="00B10A86" w:rsidRPr="00B10A86">
        <w:t xml:space="preserve">. </w:t>
      </w:r>
      <w:r>
        <w:t>The s</w:t>
      </w:r>
      <w:r w:rsidR="00B10A86" w:rsidRPr="00B10A86">
        <w:t>timuli</w:t>
      </w:r>
      <w:r>
        <w:t xml:space="preserve"> consisted of</w:t>
      </w:r>
      <w:r w:rsidR="00B10A86" w:rsidRPr="00B10A86">
        <w:t xml:space="preserve"> a total of 21 nonce words (alongside 21 fillers) with a C+G+V sequence</w:t>
      </w:r>
      <w:r>
        <w:t>.</w:t>
      </w:r>
    </w:p>
    <w:p w14:paraId="233374CA" w14:textId="77777777" w:rsidR="008D4A1B" w:rsidRDefault="008D4A1B" w:rsidP="00B10A86"/>
    <w:p w14:paraId="2BB6A58E" w14:textId="4B656FFA" w:rsidR="00B10A86" w:rsidRDefault="00B10A86" w:rsidP="00B10A86">
      <w:r w:rsidRPr="00B10A86">
        <w:t xml:space="preserve">Two sets of stimuli </w:t>
      </w:r>
      <w:r w:rsidR="000F0A9F">
        <w:t xml:space="preserve">were </w:t>
      </w:r>
      <w:r w:rsidRPr="00B10A86">
        <w:t>designed according to</w:t>
      </w:r>
      <w:r w:rsidR="007D11CD">
        <w:t xml:space="preserve"> </w:t>
      </w:r>
      <w:r w:rsidRPr="00B10A86">
        <w:t xml:space="preserve">two hypotheses.  </w:t>
      </w:r>
    </w:p>
    <w:p w14:paraId="36E3C6C0" w14:textId="674AF882" w:rsidR="008D4A1B" w:rsidRDefault="00B10A86" w:rsidP="008D4A1B">
      <w:r w:rsidRPr="00B10A86">
        <w:t xml:space="preserve">Set </w:t>
      </w:r>
      <w:r w:rsidR="00A1607D">
        <w:t>1</w:t>
      </w:r>
      <w:r w:rsidRPr="00B10A86">
        <w:t xml:space="preserve">, Hypothesis </w:t>
      </w:r>
      <w:r w:rsidR="00A1607D">
        <w:t>1</w:t>
      </w:r>
      <w:r w:rsidRPr="00B10A86">
        <w:t xml:space="preserve">: </w:t>
      </w:r>
    </w:p>
    <w:p w14:paraId="0AD371DF" w14:textId="30F69585" w:rsidR="00B10A86" w:rsidRDefault="00B10A86" w:rsidP="000F0A9F">
      <w:pPr>
        <w:jc w:val="both"/>
      </w:pPr>
      <w:r w:rsidRPr="00B10A86">
        <w:t xml:space="preserve">Spanish only allows a maximum of three rhyme segments (Harris 1983). If a sequence of CGVGC (Consonant + Glide + Vowel + Glide + Consonant) is allowed, the glide should be in the onset, because otherwise the rhyme would contain four segments and would be illicit. </w:t>
      </w:r>
      <w:r w:rsidR="008D4A1B">
        <w:t xml:space="preserve">According to this, a stimulus set was </w:t>
      </w:r>
      <w:r w:rsidR="000F0A9F">
        <w:t>created</w:t>
      </w:r>
      <w:r w:rsidR="008D4A1B">
        <w:t xml:space="preserve"> that consisted of </w:t>
      </w:r>
      <w:r w:rsidRPr="00B10A86">
        <w:t xml:space="preserve">14 four-syllable nonce words </w:t>
      </w:r>
      <w:r w:rsidR="000F0A9F">
        <w:t>containing</w:t>
      </w:r>
      <w:r w:rsidRPr="00B10A86">
        <w:t xml:space="preserve"> a postconsonantal high vocoid followed by a diphthong</w:t>
      </w:r>
      <w:r w:rsidR="00E56A53">
        <w:t xml:space="preserve"> and a coda consonant. </w:t>
      </w:r>
      <w:r w:rsidR="00E221C3">
        <w:t xml:space="preserve">CGVGC </w:t>
      </w:r>
      <w:r w:rsidR="00635E54">
        <w:t xml:space="preserve">monosyllabic </w:t>
      </w:r>
      <w:proofErr w:type="spellStart"/>
      <w:r w:rsidR="00635E54">
        <w:t>parsing</w:t>
      </w:r>
      <w:r w:rsidR="00E221C3">
        <w:t>s</w:t>
      </w:r>
      <w:proofErr w:type="spellEnd"/>
      <w:r w:rsidR="00635E54">
        <w:t xml:space="preserve"> (which do not divide the sequence in more than one syllable) </w:t>
      </w:r>
      <w:r w:rsidR="00703313">
        <w:t>will</w:t>
      </w:r>
      <w:r w:rsidR="00E221C3">
        <w:t xml:space="preserve"> indicate that the glide can be parsed in the onset, as they </w:t>
      </w:r>
      <w:r w:rsidR="00635E54">
        <w:t>must consist of a</w:t>
      </w:r>
      <w:r w:rsidR="00E56A53">
        <w:t xml:space="preserve"> </w:t>
      </w:r>
      <w:r w:rsidRPr="00B10A86">
        <w:t>complex onset + three segment rhyme</w:t>
      </w:r>
      <w:r w:rsidR="00635E54">
        <w:t>,</w:t>
      </w:r>
      <w:r w:rsidR="00E221C3">
        <w:t xml:space="preserve"> </w:t>
      </w:r>
      <w:r w:rsidR="008D4A1B">
        <w:t>e.g.</w:t>
      </w:r>
      <w:r w:rsidR="00FF2F9C">
        <w:t>,</w:t>
      </w:r>
      <w:r w:rsidRPr="00B10A86">
        <w:t xml:space="preserve"> </w:t>
      </w:r>
      <w:proofErr w:type="spellStart"/>
      <w:r w:rsidRPr="00B10A86">
        <w:rPr>
          <w:i/>
          <w:iCs/>
        </w:rPr>
        <w:t>lacap</w:t>
      </w:r>
      <w:proofErr w:type="spellEnd"/>
      <w:r w:rsidRPr="00B10A86">
        <w:t>[</w:t>
      </w:r>
      <w:proofErr w:type="spellStart"/>
      <w:r w:rsidRPr="00B10A86">
        <w:t>jaj</w:t>
      </w:r>
      <w:proofErr w:type="spellEnd"/>
      <w:r w:rsidRPr="00B10A86">
        <w:t>]</w:t>
      </w:r>
      <w:proofErr w:type="spellStart"/>
      <w:r w:rsidRPr="00B10A86">
        <w:rPr>
          <w:i/>
          <w:iCs/>
        </w:rPr>
        <w:t>sto</w:t>
      </w:r>
      <w:proofErr w:type="spellEnd"/>
      <w:r w:rsidRPr="00B10A86">
        <w:rPr>
          <w:i/>
          <w:iCs/>
        </w:rPr>
        <w:t>,</w:t>
      </w:r>
      <w:r w:rsidRPr="00B10A86">
        <w:t xml:space="preserve"> </w:t>
      </w:r>
      <w:proofErr w:type="spellStart"/>
      <w:r w:rsidRPr="00B10A86">
        <w:rPr>
          <w:i/>
          <w:iCs/>
        </w:rPr>
        <w:t>lacap</w:t>
      </w:r>
      <w:proofErr w:type="spellEnd"/>
      <w:r w:rsidRPr="00B10A86">
        <w:t>[</w:t>
      </w:r>
      <w:proofErr w:type="spellStart"/>
      <w:r w:rsidRPr="00B10A86">
        <w:t>waj</w:t>
      </w:r>
      <w:proofErr w:type="spellEnd"/>
      <w:r w:rsidRPr="00B10A86">
        <w:t>]</w:t>
      </w:r>
      <w:proofErr w:type="spellStart"/>
      <w:r w:rsidRPr="00B10A86">
        <w:rPr>
          <w:i/>
          <w:iCs/>
        </w:rPr>
        <w:t>sto</w:t>
      </w:r>
      <w:proofErr w:type="spellEnd"/>
      <w:r w:rsidR="008D4A1B">
        <w:rPr>
          <w:i/>
          <w:iCs/>
        </w:rPr>
        <w:t xml:space="preserve"> </w:t>
      </w:r>
      <w:r w:rsidR="00E221C3">
        <w:t xml:space="preserve">because a </w:t>
      </w:r>
      <w:r w:rsidR="00E221C3" w:rsidRPr="00B10A86">
        <w:t>four</w:t>
      </w:r>
      <w:r w:rsidR="00E221C3">
        <w:t>-</w:t>
      </w:r>
      <w:r w:rsidR="00E221C3" w:rsidRPr="00B10A86">
        <w:t xml:space="preserve">segment rhyme </w:t>
      </w:r>
      <w:r w:rsidR="00E221C3">
        <w:t xml:space="preserve">would be ill-formed </w:t>
      </w:r>
      <w:r w:rsidR="008D4A1B">
        <w:t xml:space="preserve">(See Appendix). </w:t>
      </w:r>
      <w:r w:rsidRPr="00B10A86">
        <w:t xml:space="preserve">Four syllable words were created to avoid a glide + vowel sequence too close to the beginning or end of the word, </w:t>
      </w:r>
      <w:r w:rsidR="00921C00">
        <w:t xml:space="preserve">a </w:t>
      </w:r>
      <w:r w:rsidRPr="00B10A86">
        <w:t>position known to favor hiatuses in some dialects (</w:t>
      </w:r>
      <w:proofErr w:type="spellStart"/>
      <w:r w:rsidRPr="00B10A86">
        <w:t>Hualde</w:t>
      </w:r>
      <w:proofErr w:type="spellEnd"/>
      <w:r w:rsidRPr="00B10A86">
        <w:t xml:space="preserve"> 1999, 2005). </w:t>
      </w:r>
    </w:p>
    <w:p w14:paraId="680EBE37" w14:textId="7C8BC1A1" w:rsidR="00A1607D" w:rsidRDefault="00A1607D" w:rsidP="000F0A9F">
      <w:pPr>
        <w:jc w:val="both"/>
      </w:pPr>
    </w:p>
    <w:p w14:paraId="06C9E068" w14:textId="7BB29366" w:rsidR="00A1607D" w:rsidRDefault="00A1607D" w:rsidP="00A1607D">
      <w:r w:rsidRPr="00B10A86">
        <w:t xml:space="preserve">Set </w:t>
      </w:r>
      <w:r>
        <w:t>2</w:t>
      </w:r>
      <w:r w:rsidRPr="00B10A86">
        <w:t xml:space="preserve">, Hypothesis </w:t>
      </w:r>
      <w:r>
        <w:t>2</w:t>
      </w:r>
      <w:r w:rsidRPr="00B10A86">
        <w:t>:</w:t>
      </w:r>
    </w:p>
    <w:p w14:paraId="18902C03" w14:textId="6FC29086" w:rsidR="00A1607D" w:rsidRPr="00B10A86" w:rsidRDefault="00A1607D" w:rsidP="000F0A9F">
      <w:pPr>
        <w:jc w:val="both"/>
      </w:pPr>
      <w:r w:rsidRPr="00B10A86">
        <w:t xml:space="preserve">If the glide is in the onset, there </w:t>
      </w:r>
      <w:r>
        <w:t>will</w:t>
      </w:r>
      <w:r w:rsidRPr="00B10A86">
        <w:t xml:space="preserve"> be onset co-occurrence restrictions, i.e., only some combinations of consonant + glide should be possible as complex clusters. </w:t>
      </w:r>
      <w:r>
        <w:t>Crucially</w:t>
      </w:r>
      <w:r w:rsidRPr="00B10A86">
        <w:t>, a palatal consonant + homorganic glide [j] (e.g., *</w:t>
      </w:r>
      <w:proofErr w:type="spellStart"/>
      <w:r w:rsidRPr="00B10A86">
        <w:rPr>
          <w:i/>
          <w:iCs/>
        </w:rPr>
        <w:t>ch</w:t>
      </w:r>
      <w:proofErr w:type="spellEnd"/>
      <w:r w:rsidRPr="00B10A86">
        <w:t>[j]</w:t>
      </w:r>
      <w:r w:rsidRPr="00B10A86">
        <w:rPr>
          <w:i/>
          <w:iCs/>
        </w:rPr>
        <w:t xml:space="preserve">aba, </w:t>
      </w:r>
      <w:r w:rsidRPr="00B10A86">
        <w:t>*[</w:t>
      </w:r>
      <w:proofErr w:type="spellStart"/>
      <w:r w:rsidRPr="00B10A86">
        <w:t>jj</w:t>
      </w:r>
      <w:proofErr w:type="spellEnd"/>
      <w:r w:rsidRPr="00B10A86">
        <w:t>]</w:t>
      </w:r>
      <w:r w:rsidRPr="00B10A86">
        <w:rPr>
          <w:i/>
          <w:iCs/>
        </w:rPr>
        <w:t>ape,</w:t>
      </w:r>
      <w:r w:rsidRPr="00B10A86">
        <w:t xml:space="preserve"> *</w:t>
      </w:r>
      <w:r w:rsidRPr="00B10A86">
        <w:rPr>
          <w:i/>
          <w:iCs/>
        </w:rPr>
        <w:t>ma</w:t>
      </w:r>
      <w:r w:rsidRPr="00B10A86">
        <w:t>[</w:t>
      </w:r>
      <w:proofErr w:type="spellStart"/>
      <w:r w:rsidRPr="00B10A86">
        <w:t>ɲj</w:t>
      </w:r>
      <w:proofErr w:type="spellEnd"/>
      <w:r w:rsidRPr="00B10A86">
        <w:t>]</w:t>
      </w:r>
      <w:r w:rsidRPr="00B10A86">
        <w:rPr>
          <w:i/>
          <w:iCs/>
        </w:rPr>
        <w:t>ala)</w:t>
      </w:r>
      <w:r w:rsidRPr="00B10A86">
        <w:t xml:space="preserve"> should be disallowed because their articulations are too similar</w:t>
      </w:r>
      <w:r>
        <w:t>; in that case, one can argue that the glide is in the onset.</w:t>
      </w:r>
      <w:r w:rsidRPr="00B10A86">
        <w:t xml:space="preserve"> </w:t>
      </w:r>
      <w:proofErr w:type="gramStart"/>
      <w:r>
        <w:t>On the basis of</w:t>
      </w:r>
      <w:proofErr w:type="gramEnd"/>
      <w:r>
        <w:t xml:space="preserve"> this hypothesis, </w:t>
      </w:r>
      <w:r w:rsidRPr="00B10A86">
        <w:t xml:space="preserve">7 nonce words (not controlled for number of syllables or stress, all with the same G and V for GV, </w:t>
      </w:r>
      <w:proofErr w:type="spellStart"/>
      <w:r w:rsidRPr="00B10A86">
        <w:rPr>
          <w:i/>
          <w:iCs/>
        </w:rPr>
        <w:t>ia</w:t>
      </w:r>
      <w:proofErr w:type="spellEnd"/>
      <w:r w:rsidRPr="00B10A86">
        <w:t>)</w:t>
      </w:r>
      <w:r>
        <w:t xml:space="preserve"> were used as stimuli.</w:t>
      </w:r>
    </w:p>
    <w:p w14:paraId="22767334" w14:textId="797EF5BE" w:rsidR="00B10A86" w:rsidRDefault="00B10A86" w:rsidP="000F0A9F">
      <w:pPr>
        <w:jc w:val="both"/>
      </w:pPr>
    </w:p>
    <w:p w14:paraId="16A67CED" w14:textId="4270432D" w:rsidR="00B10A86" w:rsidRDefault="00B10A86" w:rsidP="00A24687"/>
    <w:p w14:paraId="0A705F91" w14:textId="77777777" w:rsidR="00ED4938" w:rsidRDefault="00EC78A2" w:rsidP="00ED4938">
      <w:r>
        <w:t>4</w:t>
      </w:r>
      <w:r w:rsidR="00230754" w:rsidRPr="00230754">
        <w:t xml:space="preserve">.3. </w:t>
      </w:r>
      <w:r w:rsidR="00ED4938">
        <w:t>Statistical analyses</w:t>
      </w:r>
    </w:p>
    <w:p w14:paraId="472F1878" w14:textId="6EE44F5A" w:rsidR="00ED4938" w:rsidRDefault="00ED4938" w:rsidP="00C728BA">
      <w:pPr>
        <w:jc w:val="both"/>
      </w:pPr>
      <w:r>
        <w:t xml:space="preserve">We report three primary statistical analyses </w:t>
      </w:r>
      <w:proofErr w:type="gramStart"/>
      <w:r>
        <w:t>in order to</w:t>
      </w:r>
      <w:proofErr w:type="gramEnd"/>
      <w:r>
        <w:t xml:space="preserve"> address the aforementioned research question. To this end, we fit a series of Bayesian regression models, which are described in detail in the corresponding sections below and in the supplementary materials (</w:t>
      </w:r>
      <w:hyperlink r:id="rId7">
        <w:r>
          <w:rPr>
            <w:rStyle w:val="Hyperlink"/>
          </w:rPr>
          <w:t>https://osf.io/fyt4d/?view_only=1e5f867b1896417cbaa21a2872221cf8</w:t>
        </w:r>
      </w:hyperlink>
      <w:r>
        <w:t xml:space="preserve">). All analyses were conducted in R (R Core Team, 2018, version 4.1.0). The models were fit using </w:t>
      </w:r>
      <w:r>
        <w:rPr>
          <w:rStyle w:val="VerbatimChar"/>
        </w:rPr>
        <w:t>stan</w:t>
      </w:r>
      <w:r>
        <w:t xml:space="preserve"> </w:t>
      </w:r>
      <w:r>
        <w:lastRenderedPageBreak/>
        <w:t xml:space="preserve">(Stan Development Team, 2018) via the R package </w:t>
      </w:r>
      <w:r>
        <w:rPr>
          <w:rStyle w:val="VerbatimChar"/>
        </w:rPr>
        <w:t>brms</w:t>
      </w:r>
      <w:r>
        <w:t xml:space="preserve"> (</w:t>
      </w:r>
      <w:proofErr w:type="spellStart"/>
      <w:r>
        <w:t>Bürkner</w:t>
      </w:r>
      <w:proofErr w:type="spellEnd"/>
      <w:r>
        <w:t xml:space="preserve">, 2017). All models included a maximal grouping-effects structure (Barr, Levy, Scheepers, &amp; </w:t>
      </w:r>
      <w:proofErr w:type="spellStart"/>
      <w:r>
        <w:t>Tily</w:t>
      </w:r>
      <w:proofErr w:type="spellEnd"/>
      <w:r>
        <w:t>, 2013), as well as regularizing, weakly informative priors (Gelman, Simpson, &amp; Betancourt, 2017). Additionally, models were fit with 2000 iterations (1000 warm-up) and Hamiltonian Monte-Carlo sampling was carried out with 4 chains distributed between 4 processing cores. We report point estimates (posterior medians) for each parameter of interest, along with the 95% highest density interval (HDI), and the maximum probability of effect (MPE). A complete description of the models and output summaries in table format are available in the supplementary materials</w:t>
      </w:r>
      <w:r w:rsidR="00DD597A">
        <w:t>.</w:t>
      </w:r>
    </w:p>
    <w:p w14:paraId="1C5E0D71" w14:textId="77777777" w:rsidR="00ED4938" w:rsidRDefault="00ED4938" w:rsidP="00A24687"/>
    <w:p w14:paraId="14A48DFC" w14:textId="7A9E1570" w:rsidR="00ED4938" w:rsidRPr="00230754" w:rsidRDefault="00ED4938" w:rsidP="00A24687">
      <w:r>
        <w:t>4.4. Results</w:t>
      </w:r>
    </w:p>
    <w:p w14:paraId="2D1A46B9" w14:textId="77777777" w:rsidR="00C728BA" w:rsidRDefault="00C728BA" w:rsidP="00B10A86"/>
    <w:p w14:paraId="2563C095" w14:textId="77777777" w:rsidR="00C728BA" w:rsidRDefault="00C728BA" w:rsidP="00C728BA">
      <w:r>
        <w:t>4.4.1. Syllable division task</w:t>
      </w:r>
    </w:p>
    <w:p w14:paraId="641C5F65" w14:textId="725055E3" w:rsidR="008B57D0" w:rsidRDefault="00C728BA">
      <w:r>
        <w:t>The first model analyzed the syllable division task data using hierarchical multinomial logistic regression. The participants responses to the critical CGVG sequences were classified as triphthong, hiatus, or simplification, i.e., [la.</w:t>
      </w:r>
      <w:proofErr w:type="gramStart"/>
      <w:r>
        <w:t>ka.ˈpi̯ai̯s</w:t>
      </w:r>
      <w:proofErr w:type="gramEnd"/>
      <w:r>
        <w:t>.to], [la.ka.pi.ˈai̯s.to], or [la.ka.ˈpai̯s.to], respectively. Given that there were three response categorizations, the model likelihood was categorical and used a logit linking function. To simplify model interpretation, we report effects in the probability space. The complete model output in the original format is available in the supplementary materials. The responses were modeled in a simple, intercept-only model, and as a function of the post-consonantal glide ([j], [w]). A “hiatus” response was set as the default and the model estimated intercepts for the “simplification” and “triphthong” responses. Figure 4.1 illustrates the overall posterior probabilities of a given response (panel A), and as a function of the glide (panels B and C).</w:t>
      </w:r>
    </w:p>
    <w:p w14:paraId="0EFBDD47" w14:textId="6F64B15A" w:rsidR="006D093C" w:rsidRDefault="006D093C"/>
    <w:p w14:paraId="04F4AB42" w14:textId="58C937F5" w:rsidR="006D093C" w:rsidRDefault="006D093C" w:rsidP="006D093C">
      <w:pPr>
        <w:jc w:val="center"/>
      </w:pPr>
      <w:r>
        <w:rPr>
          <w:noProof/>
        </w:rPr>
        <w:lastRenderedPageBreak/>
        <w:drawing>
          <wp:inline distT="0" distB="0" distL="0" distR="0" wp14:anchorId="3A7490F0" wp14:editId="10D13CE6">
            <wp:extent cx="5486400" cy="4506351"/>
            <wp:effectExtent l="0" t="0" r="0" b="2540"/>
            <wp:docPr id="1" name="Picture" descr="Figure 4.1: Posterior probabilities of responding “hiatus”, “triphthong”, or “simplification”. Each panel plots the posterior medians ± 66% and 95% credible intervals. Panel A shows overall responses, and panels B and C show responses as a function of glide type."/>
            <wp:cNvGraphicFramePr/>
            <a:graphic xmlns:a="http://schemas.openxmlformats.org/drawingml/2006/main">
              <a:graphicData uri="http://schemas.openxmlformats.org/drawingml/2006/picture">
                <pic:pic xmlns:pic="http://schemas.openxmlformats.org/drawingml/2006/picture">
                  <pic:nvPicPr>
                    <pic:cNvPr id="0" name="Picture" descr="/Users/casillas/academia/research/in_progress/glide_affiliation/figs/manuscript/syllabification_all.png"/>
                    <pic:cNvPicPr>
                      <a:picLocks noChangeAspect="1" noChangeArrowheads="1"/>
                    </pic:cNvPicPr>
                  </pic:nvPicPr>
                  <pic:blipFill>
                    <a:blip r:embed="rId8"/>
                    <a:stretch>
                      <a:fillRect/>
                    </a:stretch>
                  </pic:blipFill>
                  <pic:spPr bwMode="auto">
                    <a:xfrm>
                      <a:off x="0" y="0"/>
                      <a:ext cx="5486400" cy="4506351"/>
                    </a:xfrm>
                    <a:prstGeom prst="rect">
                      <a:avLst/>
                    </a:prstGeom>
                    <a:noFill/>
                    <a:ln w="9525">
                      <a:noFill/>
                      <a:headEnd/>
                      <a:tailEnd/>
                    </a:ln>
                  </pic:spPr>
                </pic:pic>
              </a:graphicData>
            </a:graphic>
          </wp:inline>
        </w:drawing>
      </w:r>
    </w:p>
    <w:p w14:paraId="511252D9" w14:textId="7C8051AA" w:rsidR="006D093C" w:rsidRDefault="006D093C" w:rsidP="006D093C">
      <w:pPr>
        <w:pStyle w:val="ImageCaption"/>
        <w:spacing w:after="0" w:line="240" w:lineRule="auto"/>
      </w:pPr>
      <w:r>
        <w:t>Figure 4.1: Posterior probabilities of responding “hiatus”, “triphthong”, or “simplification”. Each panel plots the posterior medians ±66% and 95% credible intervals. Panel A shows overall responses, and panels B and C show responses as a function of glide type.</w:t>
      </w:r>
    </w:p>
    <w:p w14:paraId="2E0D7755" w14:textId="5F34347B" w:rsidR="0058518C" w:rsidRDefault="0058518C"/>
    <w:p w14:paraId="0842A5C0" w14:textId="77777777" w:rsidR="00887F1D" w:rsidRDefault="00887F1D" w:rsidP="00887F1D">
      <w:pPr>
        <w:pStyle w:val="BodyText"/>
        <w:spacing w:after="0"/>
        <w:ind w:firstLine="360"/>
        <w:jc w:val="both"/>
      </w:pPr>
      <w:r>
        <w:t xml:space="preserve">With this model we aimed to shed light on how participants responded. Specifically, we were interested in knowing if GVG productions were possible and whether responses depended on the type of glide. We show that GVG responses are indeed possible. Triphthong realizations occurred approximately 39% of the time (0.39 [0.28, 0.51]) in the data set. A production containing a hiatus made up roughly 35% of the data (0.35 [0.24, 0.46]), followed by a simplification of some sort (0.26 [0.16, 0.37]). If we consider realizations as a function of glide </w:t>
      </w:r>
      <w:proofErr w:type="gramStart"/>
      <w:r>
        <w:t>type</w:t>
      </w:r>
      <w:proofErr w:type="gramEnd"/>
      <w:r>
        <w:t xml:space="preserve"> we see that triphthong realizations were possible in both environments, with more being produced with [w] (0.50 [0.31, 0.71]) than with [j] (0.33 [0.20, 0.47]). Overall, the task provides evidence supporting the hypothesis that pre-vocalic glides can be part of the onset in this variety of Spanish because the participants produced triphthongs at least some of the time.</w:t>
      </w:r>
    </w:p>
    <w:p w14:paraId="53C2FE0A" w14:textId="77777777" w:rsidR="00887F1D" w:rsidRDefault="00887F1D"/>
    <w:p w14:paraId="5C067E9D" w14:textId="77777777" w:rsidR="00887F1D" w:rsidRDefault="00887F1D" w:rsidP="00887F1D">
      <w:r>
        <w:t>4.4.2. Phrase reading task</w:t>
      </w:r>
    </w:p>
    <w:p w14:paraId="4C86B27D" w14:textId="2780CB31" w:rsidR="00887F1D" w:rsidRDefault="00887F1D" w:rsidP="00887F1D">
      <w:pPr>
        <w:jc w:val="both"/>
      </w:pPr>
      <w:r>
        <w:t xml:space="preserve">For the phrase reading task data we fit models analyzing acoustic properties of the pre-vocalic glide [j]. Importantly, we expect co-occurrence restrictions such that pre-vocalic [j] will be disallowed if preceded by a palatal consonant. In the case that pre-vocalic [j] is </w:t>
      </w:r>
      <w:r>
        <w:lastRenderedPageBreak/>
        <w:t>indeed blocked after a palatal consonant (i.e., “</w:t>
      </w:r>
      <w:proofErr w:type="spellStart"/>
      <w:r>
        <w:t>lliape</w:t>
      </w:r>
      <w:proofErr w:type="spellEnd"/>
      <w:r>
        <w:t>”), we may observe differences in overall duration of the segment, as well as formant trajectory differences related to height (F1) when compared with a pre-vocalic [j] that is not preceded by a palatal segment (i.e., “piano”). The justification for analyzing duration is due to the prediction that co-occurrence restrictions should disallow contiguous palatal consonant + homorganic glide segments, possibly resulting in an elision. Formant trajectory differences related to height (F1) are expected because in one case (i.e., “piano”) a glide should be produced without restrictions and in the other case (i.e., “</w:t>
      </w:r>
      <w:proofErr w:type="spellStart"/>
      <w:r>
        <w:t>lliape</w:t>
      </w:r>
      <w:proofErr w:type="spellEnd"/>
      <w:r>
        <w:t xml:space="preserve">”) it should not. That is, in the non-palatal pre-glide items we expect formant movement from the high vocoid [j] to the low vowel [a]. If the pre-vocalic glide is blocked due to a palatal </w:t>
      </w:r>
      <w:proofErr w:type="gramStart"/>
      <w:r>
        <w:t>onset</w:t>
      </w:r>
      <w:proofErr w:type="gramEnd"/>
      <w:r>
        <w:t xml:space="preserve"> then we should not observe the same formant movement.</w:t>
      </w:r>
    </w:p>
    <w:p w14:paraId="12FFCBA1" w14:textId="7A339522" w:rsidR="00887F1D" w:rsidRDefault="00887F1D" w:rsidP="00887F1D">
      <w:pPr>
        <w:jc w:val="both"/>
      </w:pPr>
    </w:p>
    <w:p w14:paraId="51F5F0B5" w14:textId="77777777" w:rsidR="00887F1D" w:rsidRDefault="00887F1D" w:rsidP="00887F1D">
      <w:pPr>
        <w:jc w:val="both"/>
      </w:pPr>
      <w:r>
        <w:t>4.4.2.1. Duration</w:t>
      </w:r>
    </w:p>
    <w:p w14:paraId="32A70B39" w14:textId="77777777" w:rsidR="00887F1D" w:rsidRDefault="00887F1D" w:rsidP="00887F1D">
      <w:pPr>
        <w:jc w:val="both"/>
      </w:pPr>
      <w:r>
        <w:t xml:space="preserve">The duration data were modeled using Bayesian hierarchical linear regression. The model analyzed participant-normalized segment duration as a function of whether the onset included a palatal consonant or not—henceforth </w:t>
      </w:r>
      <w:r>
        <w:rPr>
          <w:i/>
          <w:iCs/>
        </w:rPr>
        <w:t>palatal</w:t>
      </w:r>
      <w:r>
        <w:t xml:space="preserve">—, which was sum-to-zero coded (1, −1, labelled as “palatal”, “other”). The model included by-participant and by-item grouping variables, and the </w:t>
      </w:r>
      <w:r>
        <w:rPr>
          <w:i/>
          <w:iCs/>
        </w:rPr>
        <w:t>palatal</w:t>
      </w:r>
      <w:r>
        <w:t xml:space="preserve"> predictor varied for participants. The model estimates suggest that the presence of a palatal onset is associated with an increase in glide duration (β = 0.22 [−0.20, 0.62]; MPE = 0.86), though the effect is </w:t>
      </w:r>
      <w:proofErr w:type="gramStart"/>
      <w:r>
        <w:t>small</w:t>
      </w:r>
      <w:proofErr w:type="gramEnd"/>
      <w:r>
        <w:t xml:space="preserve"> and the credible intervals of the posterior distribution are rather wide. Concretely, based on the model, the data, and our prior assumptions, we can conclude with 95% certainty that the effect falls somewhere between −0.20 and 0.62, with an 86% chance that the effect is positive. Figure 4.2 plots the posterior distributions of pre-vocalic glides following [j] (and [w] for comparison) and Figure 4.3 provides a forest plot of the parameter estimates, including all grouping variables. A traditional table summary of the model output is available in the supplementary materials: </w:t>
      </w:r>
    </w:p>
    <w:p w14:paraId="3241EBB4" w14:textId="4EBC44BB" w:rsidR="00887F1D" w:rsidRDefault="0036032E" w:rsidP="00887F1D">
      <w:pPr>
        <w:jc w:val="both"/>
      </w:pPr>
      <w:hyperlink r:id="rId9" w:history="1">
        <w:r w:rsidR="00C872E1" w:rsidRPr="00E26705">
          <w:rPr>
            <w:rStyle w:val="Hyperlink"/>
          </w:rPr>
          <w:t>https://osf.io/fyt4d/?view_only=1e5f867b1896417cbaa21a2872221cf8</w:t>
        </w:r>
      </w:hyperlink>
      <w:r w:rsidR="00887F1D">
        <w:t>.</w:t>
      </w:r>
    </w:p>
    <w:p w14:paraId="597D2D5B" w14:textId="77777777" w:rsidR="00887F1D" w:rsidRDefault="00887F1D" w:rsidP="00887F1D">
      <w:pPr>
        <w:jc w:val="both"/>
      </w:pPr>
    </w:p>
    <w:p w14:paraId="6BB8B190" w14:textId="5F239584" w:rsidR="00887F1D" w:rsidRDefault="00C872E1" w:rsidP="00C872E1">
      <w:pPr>
        <w:jc w:val="both"/>
      </w:pPr>
      <w:r>
        <w:rPr>
          <w:noProof/>
        </w:rPr>
        <w:lastRenderedPageBreak/>
        <w:drawing>
          <wp:inline distT="0" distB="0" distL="0" distR="0" wp14:anchorId="72E80844" wp14:editId="7C803FFC">
            <wp:extent cx="5486400" cy="4506351"/>
            <wp:effectExtent l="0" t="0" r="0" b="2540"/>
            <wp:docPr id="2" name="Picture" descr="Figure 4.2: Posterior distributions of pre-vocalic glide duration (panels A and C) following palatal and non-palatal onsets, as well as duration difference plots (panels B and D). Points represent posterior medians ±66% and 95% credible intervals."/>
            <wp:cNvGraphicFramePr/>
            <a:graphic xmlns:a="http://schemas.openxmlformats.org/drawingml/2006/main">
              <a:graphicData uri="http://schemas.openxmlformats.org/drawingml/2006/picture">
                <pic:pic xmlns:pic="http://schemas.openxmlformats.org/drawingml/2006/picture">
                  <pic:nvPicPr>
                    <pic:cNvPr id="0" name="Picture" descr="/Users/casillas/academia/research/in_progress/glide_affiliation/figs/manuscript/duration_all.png"/>
                    <pic:cNvPicPr>
                      <a:picLocks noChangeAspect="1" noChangeArrowheads="1"/>
                    </pic:cNvPicPr>
                  </pic:nvPicPr>
                  <pic:blipFill>
                    <a:blip r:embed="rId10"/>
                    <a:stretch>
                      <a:fillRect/>
                    </a:stretch>
                  </pic:blipFill>
                  <pic:spPr bwMode="auto">
                    <a:xfrm>
                      <a:off x="0" y="0"/>
                      <a:ext cx="5486400" cy="4506351"/>
                    </a:xfrm>
                    <a:prstGeom prst="rect">
                      <a:avLst/>
                    </a:prstGeom>
                    <a:noFill/>
                    <a:ln w="9525">
                      <a:noFill/>
                      <a:headEnd/>
                      <a:tailEnd/>
                    </a:ln>
                  </pic:spPr>
                </pic:pic>
              </a:graphicData>
            </a:graphic>
          </wp:inline>
        </w:drawing>
      </w:r>
    </w:p>
    <w:p w14:paraId="6B5182DB" w14:textId="77777777" w:rsidR="00C872E1" w:rsidRDefault="00C872E1" w:rsidP="00C872E1">
      <w:pPr>
        <w:pStyle w:val="ImageCaption"/>
        <w:spacing w:after="0" w:line="240" w:lineRule="auto"/>
      </w:pPr>
      <w:r>
        <w:t>Figure 4.2: Posterior distributions of pre-vocalic glide duration (panels A and C) following palatal and non-palatal onsets, as well as duration difference plots (panels B and D). Points represent posterior medians ±66% and 95% credible intervals.</w:t>
      </w:r>
    </w:p>
    <w:p w14:paraId="58ECBB22" w14:textId="06F1F658" w:rsidR="00B10A86" w:rsidRDefault="00B10A86"/>
    <w:p w14:paraId="0B8444E5" w14:textId="309630C6" w:rsidR="00C872E1" w:rsidRDefault="00C872E1" w:rsidP="00C872E1">
      <w:pPr>
        <w:jc w:val="both"/>
      </w:pPr>
      <w:r>
        <w:rPr>
          <w:noProof/>
        </w:rPr>
        <w:lastRenderedPageBreak/>
        <w:drawing>
          <wp:inline distT="0" distB="0" distL="0" distR="0" wp14:anchorId="04FEB322" wp14:editId="38F52B98">
            <wp:extent cx="5486400" cy="4642338"/>
            <wp:effectExtent l="0" t="0" r="0" b="6350"/>
            <wp:docPr id="3" name="Picture" descr="Figure 4.3: Forest plot of posterior distributions of duration model estimates. Points represent posterior medians ±66% and 95% credible intervals."/>
            <wp:cNvGraphicFramePr/>
            <a:graphic xmlns:a="http://schemas.openxmlformats.org/drawingml/2006/main">
              <a:graphicData uri="http://schemas.openxmlformats.org/drawingml/2006/picture">
                <pic:pic xmlns:pic="http://schemas.openxmlformats.org/drawingml/2006/picture">
                  <pic:nvPicPr>
                    <pic:cNvPr id="0" name="Picture" descr="/Users/casillas/academia/research/in_progress/glide_affiliation/figs/manuscript/duration_forest.png"/>
                    <pic:cNvPicPr>
                      <a:picLocks noChangeAspect="1" noChangeArrowheads="1"/>
                    </pic:cNvPicPr>
                  </pic:nvPicPr>
                  <pic:blipFill>
                    <a:blip r:embed="rId11"/>
                    <a:stretch>
                      <a:fillRect/>
                    </a:stretch>
                  </pic:blipFill>
                  <pic:spPr bwMode="auto">
                    <a:xfrm>
                      <a:off x="0" y="0"/>
                      <a:ext cx="5486400" cy="4642338"/>
                    </a:xfrm>
                    <a:prstGeom prst="rect">
                      <a:avLst/>
                    </a:prstGeom>
                    <a:noFill/>
                    <a:ln w="9525">
                      <a:noFill/>
                      <a:headEnd/>
                      <a:tailEnd/>
                    </a:ln>
                  </pic:spPr>
                </pic:pic>
              </a:graphicData>
            </a:graphic>
          </wp:inline>
        </w:drawing>
      </w:r>
    </w:p>
    <w:p w14:paraId="774E393E" w14:textId="0EF6FF6E" w:rsidR="00C872E1" w:rsidRDefault="00C872E1" w:rsidP="00C872E1">
      <w:pPr>
        <w:pStyle w:val="ImageCaption"/>
        <w:spacing w:after="0" w:line="240" w:lineRule="auto"/>
      </w:pPr>
      <w:r>
        <w:t>Figure 4.3: Forest plot of posterior distributions of duration model estimates. Points represent posterior medians ±66% and 95% credible intervals.</w:t>
      </w:r>
    </w:p>
    <w:p w14:paraId="1678D750" w14:textId="34B1D4D6" w:rsidR="00B10A86" w:rsidRDefault="00B10A86" w:rsidP="00B10A86"/>
    <w:p w14:paraId="34D33446" w14:textId="77777777" w:rsidR="00C872E1" w:rsidRDefault="00C872E1" w:rsidP="00C872E1">
      <w:r>
        <w:t>4.4.2.2. Formant trajectories</w:t>
      </w:r>
    </w:p>
    <w:p w14:paraId="20AB84ED" w14:textId="763D9D94" w:rsidR="00C872E1" w:rsidRDefault="00C872E1" w:rsidP="00C872E1">
      <w:pPr>
        <w:jc w:val="both"/>
      </w:pPr>
      <w:r>
        <w:t xml:space="preserve">The F1 trajectory data were analyzed using a Bayesian Generalized Additive Mixed Model (GAMM, </w:t>
      </w:r>
      <w:proofErr w:type="spellStart"/>
      <w:r>
        <w:t>Sóskuthy</w:t>
      </w:r>
      <w:proofErr w:type="spellEnd"/>
      <w:r>
        <w:t xml:space="preserve">, 2017; Winter &amp; </w:t>
      </w:r>
      <w:proofErr w:type="spellStart"/>
      <w:r>
        <w:t>Wieling</w:t>
      </w:r>
      <w:proofErr w:type="spellEnd"/>
      <w:r>
        <w:t xml:space="preserve">, 2016; Wood, 2006). We modeled the </w:t>
      </w:r>
      <w:proofErr w:type="gramStart"/>
      <w:r>
        <w:t>participant-normalized</w:t>
      </w:r>
      <w:proofErr w:type="gramEnd"/>
      <w:r>
        <w:t xml:space="preserve"> F1 values as a function of pre-glide onset, </w:t>
      </w:r>
      <w:r>
        <w:rPr>
          <w:i/>
          <w:iCs/>
        </w:rPr>
        <w:t>preceding consonant</w:t>
      </w:r>
      <w:r>
        <w:t xml:space="preserve"> (“palatal”, “other”), and a non-linear function of the formant trajectory for the [j] productions. The </w:t>
      </w:r>
      <w:r>
        <w:rPr>
          <w:i/>
          <w:iCs/>
        </w:rPr>
        <w:t>preceding consonant</w:t>
      </w:r>
      <w:r>
        <w:t xml:space="preserve"> parametric term was set as an ordered variable with </w:t>
      </w:r>
      <w:r>
        <w:rPr>
          <w:i/>
          <w:iCs/>
        </w:rPr>
        <w:t>palatal</w:t>
      </w:r>
      <w:r>
        <w:t xml:space="preserve"> coded as 0. Cubic regression splines with three basis knots were applied (a) as a reference smooth to the time course, (b) as a difference smooth to the time course conditioned on the preceding consonant, and (c) as a random smooth for each participant conditioned on the time course. This specification uses the trajectory of the </w:t>
      </w:r>
      <w:r>
        <w:rPr>
          <w:i/>
          <w:iCs/>
        </w:rPr>
        <w:t>palatal</w:t>
      </w:r>
      <w:r>
        <w:t xml:space="preserve"> condition as the baseline and compares it to the </w:t>
      </w:r>
      <w:r>
        <w:rPr>
          <w:i/>
          <w:iCs/>
        </w:rPr>
        <w:t>other</w:t>
      </w:r>
      <w:r>
        <w:t xml:space="preserve"> trajectory.</w:t>
      </w:r>
    </w:p>
    <w:p w14:paraId="63732C2E" w14:textId="25891E80" w:rsidR="00B10A86" w:rsidRDefault="00B10A86" w:rsidP="00B10A86"/>
    <w:p w14:paraId="26E5181D" w14:textId="60D02EA5" w:rsidR="00C872E1" w:rsidRDefault="00C872E1" w:rsidP="00C872E1">
      <w:pPr>
        <w:jc w:val="both"/>
      </w:pPr>
      <w:r>
        <w:rPr>
          <w:noProof/>
        </w:rPr>
        <w:lastRenderedPageBreak/>
        <w:drawing>
          <wp:inline distT="0" distB="0" distL="0" distR="0" wp14:anchorId="7E1D868A" wp14:editId="18413F15">
            <wp:extent cx="5485813" cy="2351063"/>
            <wp:effectExtent l="0" t="0" r="635" b="0"/>
            <wp:docPr id="4" name="Picture"/>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2"/>
                    <a:stretch>
                      <a:fillRect/>
                    </a:stretch>
                  </pic:blipFill>
                  <pic:spPr bwMode="auto">
                    <a:xfrm>
                      <a:off x="0" y="0"/>
                      <a:ext cx="5485813" cy="2351063"/>
                    </a:xfrm>
                    <a:prstGeom prst="rect">
                      <a:avLst/>
                    </a:prstGeom>
                    <a:noFill/>
                    <a:ln w="9525">
                      <a:noFill/>
                      <a:headEnd/>
                      <a:tailEnd/>
                    </a:ln>
                  </pic:spPr>
                </pic:pic>
              </a:graphicData>
            </a:graphic>
          </wp:inline>
        </w:drawing>
      </w:r>
    </w:p>
    <w:p w14:paraId="5D3B0EE2" w14:textId="77777777" w:rsidR="00C872E1" w:rsidRDefault="00C872E1" w:rsidP="00C872E1">
      <w:pPr>
        <w:pStyle w:val="ImageCaption"/>
        <w:spacing w:after="0" w:line="240" w:lineRule="auto"/>
      </w:pPr>
      <w:r>
        <w:t xml:space="preserve">Figure 4.4: Non-linear formant (F1) trajectories of [j] when preceded by </w:t>
      </w:r>
      <w:r>
        <w:rPr>
          <w:iCs/>
        </w:rPr>
        <w:t>palatal</w:t>
      </w:r>
      <w:r>
        <w:t xml:space="preserve"> and </w:t>
      </w:r>
      <w:r>
        <w:rPr>
          <w:iCs/>
        </w:rPr>
        <w:t>non-palatal</w:t>
      </w:r>
      <w:r>
        <w:t xml:space="preserve"> onsets (panel A), and estimated differences (palatal − other) in standardized F1 over the time course (panel B). In both panels, the thin lines represent 300 draws of plausible lines from the posterior distribution. The thicker lines outlined in white represent the model average for the population estimate.</w:t>
      </w:r>
    </w:p>
    <w:p w14:paraId="2D9A4D01" w14:textId="51C4EB6D" w:rsidR="00C872E1" w:rsidRDefault="00C872E1" w:rsidP="00B10A86"/>
    <w:p w14:paraId="7B4ADB0C" w14:textId="1BD818A5" w:rsidR="00C872E1" w:rsidRDefault="00C872E1" w:rsidP="00C872E1">
      <w:pPr>
        <w:pStyle w:val="BodyText"/>
        <w:spacing w:after="0"/>
        <w:ind w:firstLine="360"/>
        <w:jc w:val="both"/>
      </w:pPr>
      <w:r>
        <w:t xml:space="preserve">Panel A of Figure 4.4 plots 300 posterior draws of plausible lines for the time course of the F1 trajectories in the palatal and other conditions. The thicker lines outlined in white represent the most plausible trajectories based on the data, the model, and our prior assumptions. One observes non-linear trajectories that are generally non-overlapping at the beginning of the time course and tend to converge on a single trajectory after approximately 50% of the time course. The estimates for the difference smooth suggest a small, negative effect with a moderate amount of uncertainty around the estimate (β = −0.15 [−0.31, 0.00]; MPE = 0.98). The probability that the effect is negative is approximately .98. The uncertainty around the estimate is manifested in panels A and B of Figure 4.4 by the </w:t>
      </w:r>
      <w:proofErr w:type="gramStart"/>
      <w:r>
        <w:t>overlapping colored</w:t>
      </w:r>
      <w:proofErr w:type="gramEnd"/>
      <w:r>
        <w:t xml:space="preserve"> lines. Panel B plots the estimated difference between the palatal and other conditions. The figure corroborates the estimates from the GAMM, as there appears to be a non-zero difference between trajectories during the first half of the time course, though some plausible estimates indicate that the difference may also be zero. Figure 4.5 provides a forest plot of the model summary. A traditional table summary is provided in the supplementary materials: </w:t>
      </w:r>
    </w:p>
    <w:p w14:paraId="3A45E440" w14:textId="15902956" w:rsidR="00C872E1" w:rsidRDefault="0036032E" w:rsidP="00C872E1">
      <w:pPr>
        <w:pStyle w:val="BodyText"/>
        <w:jc w:val="both"/>
      </w:pPr>
      <w:hyperlink r:id="rId13" w:history="1">
        <w:r w:rsidR="00C872E1" w:rsidRPr="00E26705">
          <w:rPr>
            <w:rStyle w:val="Hyperlink"/>
          </w:rPr>
          <w:t>https://osf.io/fyt4d/?view_only=1e5f867b1896417cbaa21a2872221cf8</w:t>
        </w:r>
      </w:hyperlink>
      <w:r w:rsidR="00C872E1">
        <w:t>.</w:t>
      </w:r>
    </w:p>
    <w:p w14:paraId="0A8892F0" w14:textId="77777777" w:rsidR="00C872E1" w:rsidRDefault="00C872E1" w:rsidP="00B10A86"/>
    <w:p w14:paraId="7D2A8059" w14:textId="6B196A06" w:rsidR="00C872E1" w:rsidRDefault="00C872E1" w:rsidP="00B10A86">
      <w:r>
        <w:rPr>
          <w:noProof/>
        </w:rPr>
        <w:lastRenderedPageBreak/>
        <w:drawing>
          <wp:inline distT="0" distB="0" distL="0" distR="0" wp14:anchorId="56D5CFAC" wp14:editId="054960F6">
            <wp:extent cx="5486400" cy="3291840"/>
            <wp:effectExtent l="0" t="0" r="0" b="0"/>
            <wp:docPr id="5" name="Picture" descr="Figure 4.5: Forest plot of posterior distributions from the GAMM analyses of the F1 time course for [j]. Points represent posterior medians ±66% and 95% credible intervals for which numeric summaries are provided in the left margin. Vertical faceting distinguishes between parametric (top) and non-parametric population estimates, followed by grouping estimates for smooth terms and overall standard deviation."/>
            <wp:cNvGraphicFramePr/>
            <a:graphic xmlns:a="http://schemas.openxmlformats.org/drawingml/2006/main">
              <a:graphicData uri="http://schemas.openxmlformats.org/drawingml/2006/picture">
                <pic:pic xmlns:pic="http://schemas.openxmlformats.org/drawingml/2006/picture">
                  <pic:nvPicPr>
                    <pic:cNvPr id="0" name="Picture" descr="/Users/casillas/academia/research/in_progress/glide_affiliation/figs/manuscript/carrier_gam_forest_f1.png"/>
                    <pic:cNvPicPr>
                      <a:picLocks noChangeAspect="1" noChangeArrowheads="1"/>
                    </pic:cNvPicPr>
                  </pic:nvPicPr>
                  <pic:blipFill>
                    <a:blip r:embed="rId14"/>
                    <a:stretch>
                      <a:fillRect/>
                    </a:stretch>
                  </pic:blipFill>
                  <pic:spPr bwMode="auto">
                    <a:xfrm>
                      <a:off x="0" y="0"/>
                      <a:ext cx="5486400" cy="3291840"/>
                    </a:xfrm>
                    <a:prstGeom prst="rect">
                      <a:avLst/>
                    </a:prstGeom>
                    <a:noFill/>
                    <a:ln w="9525">
                      <a:noFill/>
                      <a:headEnd/>
                      <a:tailEnd/>
                    </a:ln>
                  </pic:spPr>
                </pic:pic>
              </a:graphicData>
            </a:graphic>
          </wp:inline>
        </w:drawing>
      </w:r>
    </w:p>
    <w:p w14:paraId="21458270" w14:textId="77777777" w:rsidR="00C872E1" w:rsidRDefault="00C872E1" w:rsidP="00C872E1">
      <w:pPr>
        <w:pStyle w:val="ImageCaption"/>
        <w:spacing w:after="0" w:line="240" w:lineRule="auto"/>
      </w:pPr>
      <w:r>
        <w:t>Figure 4.5: Forest plot of posterior distributions from the GAMM analyses of the F1 time course for [j]. Points represent posterior medians ±66% and 95% credible intervals for which numeric summaries are provided in the left margin. Vertical faceting distinguishes between parametric (top) and non-parametric population estimates, followed by grouping estimates for smooth terms and overall standard deviation.</w:t>
      </w:r>
    </w:p>
    <w:p w14:paraId="49054BE9" w14:textId="77777777" w:rsidR="00C872E1" w:rsidRDefault="00C872E1" w:rsidP="00B10A86"/>
    <w:p w14:paraId="146A1268" w14:textId="4450ED7B" w:rsidR="00C872E1" w:rsidRDefault="00C872E1" w:rsidP="00B10A86"/>
    <w:p w14:paraId="03CDD217" w14:textId="77777777" w:rsidR="00C872E1" w:rsidRDefault="00C872E1" w:rsidP="00B10A86"/>
    <w:p w14:paraId="09D68F4B" w14:textId="52AA4DCC" w:rsidR="00B10A86" w:rsidRDefault="00EC78A2" w:rsidP="00B10A86">
      <w:pPr>
        <w:rPr>
          <w:b/>
          <w:bCs/>
        </w:rPr>
      </w:pPr>
      <w:r w:rsidRPr="00EC78A2">
        <w:rPr>
          <w:b/>
          <w:bCs/>
        </w:rPr>
        <w:t>5</w:t>
      </w:r>
      <w:r w:rsidR="00230754" w:rsidRPr="00EC78A2">
        <w:rPr>
          <w:b/>
          <w:bCs/>
        </w:rPr>
        <w:t xml:space="preserve">. </w:t>
      </w:r>
      <w:r w:rsidR="00B10A86" w:rsidRPr="00EC78A2">
        <w:rPr>
          <w:b/>
          <w:bCs/>
        </w:rPr>
        <w:t>Dis</w:t>
      </w:r>
      <w:r w:rsidR="00230754" w:rsidRPr="00EC78A2">
        <w:rPr>
          <w:b/>
          <w:bCs/>
        </w:rPr>
        <w:t>cu</w:t>
      </w:r>
      <w:r w:rsidR="00B10A86" w:rsidRPr="00EC78A2">
        <w:rPr>
          <w:b/>
          <w:bCs/>
        </w:rPr>
        <w:t>ssion</w:t>
      </w:r>
    </w:p>
    <w:p w14:paraId="79A965AC" w14:textId="77777777" w:rsidR="00897090" w:rsidRDefault="00C872E1" w:rsidP="00E06D16">
      <w:pPr>
        <w:jc w:val="both"/>
      </w:pPr>
      <w:r>
        <w:t xml:space="preserve">The results of the production experiments suggest that Sonoran speakers used variable strategies when producing the CGVGC sequences. Importantly, they produced the GVG sequence at least some of the time in the syllabification task, indicating that this realization is indeed possible, though not categorical. </w:t>
      </w:r>
      <w:r w:rsidR="00F875BD">
        <w:t xml:space="preserve">As noted </w:t>
      </w:r>
      <w:proofErr w:type="gramStart"/>
      <w:r w:rsidR="00F875BD">
        <w:t>with regard to</w:t>
      </w:r>
      <w:proofErr w:type="gramEnd"/>
      <w:r w:rsidR="00F875BD">
        <w:t xml:space="preserve"> the syllable division task (4.4.1), the labiovelar glide is more commonly pronounced in a triphthong than its coronal counterpart, which could be a function of the</w:t>
      </w:r>
      <w:r w:rsidR="00AC42C1">
        <w:t xml:space="preserve"> more frequent</w:t>
      </w:r>
      <w:r w:rsidR="00F875BD">
        <w:t xml:space="preserve"> labial</w:t>
      </w:r>
      <w:r w:rsidR="00AC42C1">
        <w:t xml:space="preserve"> and labiovelar consonants </w:t>
      </w:r>
      <w:r w:rsidR="00F875BD">
        <w:t xml:space="preserve">in the stimuli. </w:t>
      </w:r>
      <w:r>
        <w:t xml:space="preserve">An acoustic analysis of the production data from the phrase reading task indicates that pre-vocalic [j] may be realized with subtle differences after palatal consonants. Taken together, the duration and formant trajectory analyses suggest (1) that participants may be producing slightly </w:t>
      </w:r>
      <w:r>
        <w:rPr>
          <w:i/>
          <w:iCs/>
        </w:rPr>
        <w:t>longer</w:t>
      </w:r>
      <w:r>
        <w:t xml:space="preserve"> pre-vocalic [j] when preceded by a +palatal onset segment, and (2) that the starting point for the F1 transition from [j] to [a] is slightly lower when the onset contains a +palatal segment. Concretely, [j] was not shortened or elided as hypothesized due to co-occurrence restrictions. On the contrary, we find evidence that the hypothesized co-occurrence restriction may result in lengthening of the onset segment. One possibility is that the participants may be producing a slightly longer segment, as opposed to eliding it</w:t>
      </w:r>
      <w:r w:rsidR="00B7508C">
        <w:t xml:space="preserve"> (making it shorter)</w:t>
      </w:r>
      <w:r>
        <w:t xml:space="preserve">, in the palatal condition </w:t>
      </w:r>
      <w:proofErr w:type="gramStart"/>
      <w:r>
        <w:t>because of the fact that</w:t>
      </w:r>
      <w:proofErr w:type="gramEnd"/>
      <w:r>
        <w:t xml:space="preserve"> they cannot naturally produce both. That is, our exploratory analysis of the [j] time course suggests that the tendency to increase duration could be a strategy to avoid the illicit sequence.</w:t>
      </w:r>
      <w:r w:rsidR="00B7508C">
        <w:t xml:space="preserve"> </w:t>
      </w:r>
    </w:p>
    <w:p w14:paraId="5DAC9D12" w14:textId="47CC2C18" w:rsidR="00E06D16" w:rsidRDefault="00897090" w:rsidP="00897090">
      <w:pPr>
        <w:tabs>
          <w:tab w:val="left" w:pos="360"/>
        </w:tabs>
        <w:jc w:val="both"/>
      </w:pPr>
      <w:r>
        <w:lastRenderedPageBreak/>
        <w:tab/>
      </w:r>
      <w:r w:rsidR="00B7508C">
        <w:t xml:space="preserve">In sum, </w:t>
      </w:r>
      <w:r w:rsidR="00B5290D">
        <w:t xml:space="preserve">the research question </w:t>
      </w:r>
      <w:r w:rsidR="00C85A71">
        <w:t xml:space="preserve">of this study </w:t>
      </w:r>
      <w:r w:rsidR="00B5290D">
        <w:t>can be answered in the affirmative: a postconsonantal, prevocalic glide can be parsed as the second segment of a complex onset in Sonoran Spanish</w:t>
      </w:r>
      <w:r w:rsidR="00C85A71">
        <w:t>, at least some of the time</w:t>
      </w:r>
      <w:r>
        <w:t>, demonstrating dialect-internal, as well as possibly, cross-dialectal variation.</w:t>
      </w:r>
      <w:r w:rsidR="00B5290D">
        <w:t xml:space="preserve"> </w:t>
      </w:r>
      <w:r w:rsidRPr="00554EB0">
        <w:t>This finding</w:t>
      </w:r>
      <w:r w:rsidR="00E06D16" w:rsidRPr="00554EB0">
        <w:t xml:space="preserve"> supports the position (presented in Section 2) that the debate in the literature over syllabic affiliation of on-glides has been oversimplified by trying to decide in favor of either an onset or a nuclear parse for Spanish postvocalic glides, rather than </w:t>
      </w:r>
      <w:r w:rsidR="008D782D" w:rsidRPr="00554EB0">
        <w:t>allowing for both possibilities under different conditions</w:t>
      </w:r>
      <w:r w:rsidR="00E06D16" w:rsidRPr="00554EB0">
        <w:t>.</w:t>
      </w:r>
      <w:r w:rsidR="00E06D16" w:rsidRPr="00831DBA">
        <w:t xml:space="preserve"> </w:t>
      </w:r>
      <w:r w:rsidR="008D782D" w:rsidRPr="00831DBA">
        <w:t xml:space="preserve">Future studies </w:t>
      </w:r>
      <w:r w:rsidR="00E06D16" w:rsidRPr="00554EB0">
        <w:t>need to investigate the conditions</w:t>
      </w:r>
      <w:r w:rsidR="008D782D">
        <w:t xml:space="preserve"> which favor onset parsing </w:t>
      </w:r>
      <w:r w:rsidR="002A7310">
        <w:t>over simplification or hiatus</w:t>
      </w:r>
      <w:r>
        <w:t xml:space="preserve">, on the one hand, and over nuclear parsing on the </w:t>
      </w:r>
      <w:proofErr w:type="gramStart"/>
      <w:r>
        <w:t xml:space="preserve">other </w:t>
      </w:r>
      <w:r w:rsidR="002A7310">
        <w:t xml:space="preserve"> </w:t>
      </w:r>
      <w:r>
        <w:t>and</w:t>
      </w:r>
      <w:proofErr w:type="gramEnd"/>
      <w:r>
        <w:t xml:space="preserve"> whether the nature of the task could influence the results (perhaps making the lexical and </w:t>
      </w:r>
      <w:proofErr w:type="spellStart"/>
      <w:r>
        <w:t>postlexical</w:t>
      </w:r>
      <w:proofErr w:type="spellEnd"/>
      <w:r>
        <w:t xml:space="preserve"> distinction relevant)</w:t>
      </w:r>
      <w:r w:rsidR="005E43EC">
        <w:t xml:space="preserve">. </w:t>
      </w:r>
      <w:r w:rsidR="00412361">
        <w:t xml:space="preserve">Similar studies on other dialects </w:t>
      </w:r>
      <w:r w:rsidR="00533F36">
        <w:t>could</w:t>
      </w:r>
      <w:r w:rsidR="00412361">
        <w:t xml:space="preserve"> also shed</w:t>
      </w:r>
      <w:r w:rsidR="00533F36">
        <w:t xml:space="preserve"> </w:t>
      </w:r>
      <w:r w:rsidR="00275F9C">
        <w:t>additional</w:t>
      </w:r>
      <w:r w:rsidR="00412361">
        <w:t xml:space="preserve"> light on the behavior of onglides</w:t>
      </w:r>
      <w:r w:rsidR="00533F36">
        <w:t>.</w:t>
      </w:r>
    </w:p>
    <w:p w14:paraId="1DCB2B6E" w14:textId="20040DA7" w:rsidR="00CF460B" w:rsidRDefault="00831DBA" w:rsidP="00554EB0">
      <w:pPr>
        <w:tabs>
          <w:tab w:val="left" w:pos="360"/>
        </w:tabs>
        <w:jc w:val="both"/>
      </w:pPr>
      <w:r>
        <w:tab/>
      </w:r>
      <w:r w:rsidR="00B10A86" w:rsidRPr="00B10A86">
        <w:t>The</w:t>
      </w:r>
      <w:r w:rsidR="00533F36">
        <w:t xml:space="preserve"> variation found in this</w:t>
      </w:r>
      <w:r>
        <w:t xml:space="preserve"> study</w:t>
      </w:r>
      <w:r w:rsidR="00B10A86" w:rsidRPr="00B10A86">
        <w:t xml:space="preserve"> </w:t>
      </w:r>
      <w:r w:rsidR="001F310D">
        <w:t>can be easily</w:t>
      </w:r>
      <w:r w:rsidR="00AF0D3C">
        <w:t xml:space="preserve"> captured</w:t>
      </w:r>
      <w:r w:rsidR="00ED222C">
        <w:t xml:space="preserve"> by </w:t>
      </w:r>
      <w:r w:rsidR="00444054" w:rsidRPr="00B10A86">
        <w:t>an</w:t>
      </w:r>
      <w:r w:rsidR="00DE63FF">
        <w:t xml:space="preserve"> </w:t>
      </w:r>
      <w:r w:rsidR="00444054" w:rsidRPr="00B10A86">
        <w:t xml:space="preserve">optimality-theoretic </w:t>
      </w:r>
      <w:r w:rsidR="00AF0D3C">
        <w:t>account</w:t>
      </w:r>
      <w:r w:rsidR="00633205">
        <w:t>.</w:t>
      </w:r>
    </w:p>
    <w:p w14:paraId="43FDB8F4" w14:textId="77777777" w:rsidR="00CF460B" w:rsidRDefault="00CF460B" w:rsidP="00444054"/>
    <w:p w14:paraId="606BE948" w14:textId="4E3AE994" w:rsidR="003D1EDC" w:rsidRDefault="003D1EDC" w:rsidP="003D1EDC">
      <w:pPr>
        <w:jc w:val="both"/>
        <w:rPr>
          <w:smallCaps/>
        </w:rPr>
      </w:pPr>
      <w:r>
        <w:rPr>
          <w:smallCaps/>
        </w:rPr>
        <w:t>(</w:t>
      </w:r>
      <w:r w:rsidR="002E1E2B">
        <w:rPr>
          <w:smallCaps/>
        </w:rPr>
        <w:t>3</w:t>
      </w:r>
      <w:r>
        <w:rPr>
          <w:smallCaps/>
        </w:rPr>
        <w:t xml:space="preserve">) </w:t>
      </w:r>
      <w:proofErr w:type="gramStart"/>
      <w:r>
        <w:rPr>
          <w:smallCaps/>
        </w:rPr>
        <w:t>Dep,  Ident</w:t>
      </w:r>
      <w:proofErr w:type="gramEnd"/>
      <w:r>
        <w:t>[son]</w:t>
      </w:r>
      <w:r w:rsidR="00355D28">
        <w:t xml:space="preserve"> </w:t>
      </w:r>
      <w:r>
        <w:t>&gt;&gt;  *S-</w:t>
      </w:r>
      <w:proofErr w:type="spellStart"/>
      <w:r>
        <w:t>Heavy</w:t>
      </w:r>
      <w:r w:rsidR="0008366F">
        <w:rPr>
          <w:smallCaps/>
        </w:rPr>
        <w:t>Rh</w:t>
      </w:r>
      <w:proofErr w:type="spellEnd"/>
      <w:r w:rsidR="005B2DBF">
        <w:t xml:space="preserve">  &gt;&gt;</w:t>
      </w:r>
      <w:r w:rsidR="00F82F5E">
        <w:t xml:space="preserve"> </w:t>
      </w:r>
      <w:r w:rsidRPr="00275F9C">
        <w:t>O</w:t>
      </w:r>
      <w:r w:rsidRPr="001F63C8">
        <w:rPr>
          <w:smallCaps/>
        </w:rPr>
        <w:t>nset</w:t>
      </w:r>
      <w:r w:rsidR="00882A50">
        <w:rPr>
          <w:smallCaps/>
        </w:rPr>
        <w:t>,  Max-io</w:t>
      </w:r>
      <w:r>
        <w:t xml:space="preserve"> &gt;&gt; </w:t>
      </w:r>
      <w:r w:rsidRPr="001F63C8">
        <w:t>*O</w:t>
      </w:r>
      <w:r w:rsidRPr="001F63C8">
        <w:rPr>
          <w:smallCaps/>
        </w:rPr>
        <w:t>nset</w:t>
      </w:r>
      <w:r w:rsidRPr="001F63C8">
        <w:t>/glide</w:t>
      </w:r>
      <w:r w:rsidR="00882A50">
        <w:t xml:space="preserve">, </w:t>
      </w:r>
      <w:r w:rsidR="00882A50" w:rsidRPr="001F63C8">
        <w:t>*</w:t>
      </w:r>
      <w:r w:rsidR="00882A50" w:rsidRPr="00E5344F">
        <w:rPr>
          <w:smallCaps/>
        </w:rPr>
        <w:t xml:space="preserve"> </w:t>
      </w:r>
      <w:proofErr w:type="spellStart"/>
      <w:r w:rsidR="00882A50" w:rsidRPr="00275F9C">
        <w:rPr>
          <w:smallCaps/>
        </w:rPr>
        <w:t>Nuc</w:t>
      </w:r>
      <w:proofErr w:type="spellEnd"/>
      <w:r w:rsidR="00882A50" w:rsidRPr="001F63C8">
        <w:t>/glide</w:t>
      </w:r>
      <w:r>
        <w:t xml:space="preserve"> </w:t>
      </w:r>
    </w:p>
    <w:p w14:paraId="320393FF" w14:textId="282E8CAB" w:rsidR="00E5344F" w:rsidRDefault="00E5344F" w:rsidP="001D4983">
      <w:pPr>
        <w:jc w:val="both"/>
      </w:pPr>
    </w:p>
    <w:p w14:paraId="44FCBB1F" w14:textId="366AF6E1" w:rsidR="00822655" w:rsidRDefault="00F52965" w:rsidP="001D4983">
      <w:pPr>
        <w:jc w:val="both"/>
      </w:pPr>
      <w:r>
        <w:t xml:space="preserve">Constraints such as </w:t>
      </w:r>
      <w:r w:rsidRPr="00395E27">
        <w:t>*O</w:t>
      </w:r>
      <w:r w:rsidRPr="00395E27">
        <w:rPr>
          <w:smallCaps/>
        </w:rPr>
        <w:t>nset</w:t>
      </w:r>
      <w:r w:rsidRPr="00395E27">
        <w:t>/glide</w:t>
      </w:r>
      <w:r>
        <w:t xml:space="preserve"> and </w:t>
      </w:r>
      <w:r>
        <w:rPr>
          <w:smallCaps/>
        </w:rPr>
        <w:t>*</w:t>
      </w:r>
      <w:proofErr w:type="spellStart"/>
      <w:r>
        <w:rPr>
          <w:smallCaps/>
        </w:rPr>
        <w:t>Nuc</w:t>
      </w:r>
      <w:proofErr w:type="spellEnd"/>
      <w:r>
        <w:t>/glide penalize the association of glides to the onset and nucleus positions, respectively.</w:t>
      </w:r>
      <w:r w:rsidR="00DE63FF">
        <w:t xml:space="preserve"> </w:t>
      </w:r>
      <w:r w:rsidR="007F2C40">
        <w:t xml:space="preserve">The </w:t>
      </w:r>
      <w:r w:rsidR="00355D28">
        <w:t>unranked</w:t>
      </w:r>
      <w:r w:rsidR="007F2C40">
        <w:t xml:space="preserve"> </w:t>
      </w:r>
      <w:r w:rsidR="00355D28">
        <w:t>status</w:t>
      </w:r>
      <w:r w:rsidR="007F2C40">
        <w:t xml:space="preserve"> of these two constraints with respect to each other predict the possibility of parsing a glide either in the onset or the nucleus</w:t>
      </w:r>
      <w:r w:rsidR="00F82F5E">
        <w:t xml:space="preserve"> (</w:t>
      </w:r>
      <w:r w:rsidR="002E1E2B">
        <w:t>3</w:t>
      </w:r>
      <w:r w:rsidR="001F310D">
        <w:t>)</w:t>
      </w:r>
      <w:r w:rsidR="00355D28">
        <w:t>, dependent upon other factors</w:t>
      </w:r>
      <w:r w:rsidR="001F310D">
        <w:t xml:space="preserve"> (and higher ranked constraints)</w:t>
      </w:r>
      <w:r w:rsidR="00355D28">
        <w:t>, such as the availability of an onset or the size of the rhyme</w:t>
      </w:r>
      <w:r w:rsidR="004E46C1">
        <w:t>, captured by</w:t>
      </w:r>
      <w:r>
        <w:t xml:space="preserve"> </w:t>
      </w:r>
      <w:r w:rsidR="004E46C1">
        <w:t xml:space="preserve">the </w:t>
      </w:r>
      <w:r w:rsidR="001F310D">
        <w:t xml:space="preserve">constraints are </w:t>
      </w:r>
      <w:r w:rsidR="00633205" w:rsidRPr="00395E27">
        <w:t>O</w:t>
      </w:r>
      <w:r w:rsidR="00633205" w:rsidRPr="00395E27">
        <w:rPr>
          <w:smallCaps/>
        </w:rPr>
        <w:t>nset</w:t>
      </w:r>
      <w:r w:rsidR="00633205">
        <w:t xml:space="preserve"> </w:t>
      </w:r>
      <w:r w:rsidR="001F310D">
        <w:t>and *S-</w:t>
      </w:r>
      <w:proofErr w:type="spellStart"/>
      <w:r w:rsidR="001F310D">
        <w:t>Heavy</w:t>
      </w:r>
      <w:r w:rsidR="001F310D">
        <w:rPr>
          <w:smallCaps/>
        </w:rPr>
        <w:t>Rh</w:t>
      </w:r>
      <w:proofErr w:type="spellEnd"/>
      <w:r w:rsidR="006C461A">
        <w:t xml:space="preserve">. </w:t>
      </w:r>
      <w:r w:rsidR="006C461A" w:rsidRPr="00395E27">
        <w:t>O</w:t>
      </w:r>
      <w:r w:rsidR="006C461A" w:rsidRPr="00395E27">
        <w:rPr>
          <w:smallCaps/>
        </w:rPr>
        <w:t>nset</w:t>
      </w:r>
      <w:r w:rsidR="006C461A">
        <w:t xml:space="preserve"> </w:t>
      </w:r>
      <w:r w:rsidR="00633205">
        <w:t>requires that all syllables have an onset</w:t>
      </w:r>
      <w:r w:rsidR="008C7D63">
        <w:t>. *S-</w:t>
      </w:r>
      <w:proofErr w:type="spellStart"/>
      <w:r w:rsidR="008C7D63">
        <w:t>Heavy</w:t>
      </w:r>
      <w:r w:rsidR="008C7D63">
        <w:rPr>
          <w:smallCaps/>
        </w:rPr>
        <w:t>Rh</w:t>
      </w:r>
      <w:proofErr w:type="spellEnd"/>
      <w:r w:rsidR="008C7D63">
        <w:t xml:space="preserve"> is shorthand for the ban on</w:t>
      </w:r>
      <w:r w:rsidR="0008366F">
        <w:t xml:space="preserve"> superheavy</w:t>
      </w:r>
      <w:r w:rsidR="008C7D63">
        <w:t xml:space="preserve"> rhymes of more than three constituent</w:t>
      </w:r>
      <w:r w:rsidR="00F82F5E">
        <w:t>s</w:t>
      </w:r>
      <w:r w:rsidR="006C461A">
        <w:t xml:space="preserve">, </w:t>
      </w:r>
      <w:proofErr w:type="gramStart"/>
      <w:r w:rsidR="006C461A">
        <w:t>i.e.</w:t>
      </w:r>
      <w:proofErr w:type="gramEnd"/>
      <w:r w:rsidR="006C461A">
        <w:t xml:space="preserve"> rhymes cannot have two complex </w:t>
      </w:r>
      <w:proofErr w:type="spellStart"/>
      <w:r w:rsidR="006C461A">
        <w:t>subconstituents</w:t>
      </w:r>
      <w:proofErr w:type="spellEnd"/>
      <w:r w:rsidR="006C461A">
        <w:t>, or in other words, a complex nucleus followed by a complex coda</w:t>
      </w:r>
      <w:r w:rsidR="0008366F">
        <w:t xml:space="preserve"> is not possible, only the nucleus or the coda can be complex</w:t>
      </w:r>
      <w:r w:rsidR="001D4A4A">
        <w:t xml:space="preserve">.  </w:t>
      </w:r>
      <w:r w:rsidR="00633205" w:rsidRPr="00395E27">
        <w:rPr>
          <w:smallCaps/>
        </w:rPr>
        <w:t>Max</w:t>
      </w:r>
      <w:r w:rsidR="00633205" w:rsidRPr="00395E27">
        <w:t>-</w:t>
      </w:r>
      <w:r w:rsidR="00633205" w:rsidRPr="00395E27">
        <w:rPr>
          <w:rFonts w:ascii="Symbol" w:hAnsi="Symbol"/>
        </w:rPr>
        <w:t>IO</w:t>
      </w:r>
      <w:r w:rsidR="00633205">
        <w:rPr>
          <w:rFonts w:ascii="Symbol" w:hAnsi="Symbol"/>
        </w:rPr>
        <w:t xml:space="preserve">m </w:t>
      </w:r>
      <w:r w:rsidR="00633205">
        <w:t xml:space="preserve">demands that input </w:t>
      </w:r>
      <w:proofErr w:type="spellStart"/>
      <w:r w:rsidR="00633205">
        <w:t>moras</w:t>
      </w:r>
      <w:proofErr w:type="spellEnd"/>
      <w:r w:rsidR="00633205">
        <w:t xml:space="preserve"> </w:t>
      </w:r>
      <w:r w:rsidR="00431813">
        <w:t>be</w:t>
      </w:r>
      <w:r w:rsidR="00633205">
        <w:t xml:space="preserve"> preserved in the output</w:t>
      </w:r>
      <w:r w:rsidR="00B1013E">
        <w:t xml:space="preserve"> and </w:t>
      </w:r>
      <w:r w:rsidR="00B1013E">
        <w:rPr>
          <w:smallCaps/>
        </w:rPr>
        <w:t xml:space="preserve">Max-IO </w:t>
      </w:r>
      <w:r w:rsidR="00B1013E">
        <w:t>penalizes deletion</w:t>
      </w:r>
    </w:p>
    <w:p w14:paraId="22292EAE" w14:textId="1865564F" w:rsidR="0041603D" w:rsidRDefault="0041603D" w:rsidP="001D4983">
      <w:pPr>
        <w:jc w:val="both"/>
      </w:pPr>
    </w:p>
    <w:p w14:paraId="70A9442D" w14:textId="77777777" w:rsidR="0041603D" w:rsidRDefault="0041603D" w:rsidP="0041603D">
      <w:pPr>
        <w:jc w:val="both"/>
      </w:pPr>
      <w:proofErr w:type="spellStart"/>
      <w:r w:rsidRPr="00395E27">
        <w:rPr>
          <w:i/>
          <w:iCs/>
        </w:rPr>
        <w:t>laca</w:t>
      </w:r>
      <w:proofErr w:type="spellEnd"/>
      <w:r>
        <w:t>/</w:t>
      </w:r>
      <w:proofErr w:type="spellStart"/>
      <w:r>
        <w:t>piaisto</w:t>
      </w:r>
      <w:proofErr w:type="spellEnd"/>
      <w:r>
        <w:t>/ [</w:t>
      </w:r>
      <w:proofErr w:type="spellStart"/>
      <w:r w:rsidRPr="00643780">
        <w:rPr>
          <w:rFonts w:ascii="Doulos SIL" w:hAnsi="Doulos SIL"/>
        </w:rPr>
        <w:t>p</w:t>
      </w:r>
      <w:r>
        <w:rPr>
          <w:rFonts w:ascii="Doulos SIL" w:hAnsi="Doulos SIL"/>
        </w:rPr>
        <w:t>jájsto</w:t>
      </w:r>
      <w:proofErr w:type="spellEnd"/>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5"/>
        <w:gridCol w:w="1440"/>
        <w:gridCol w:w="900"/>
        <w:gridCol w:w="863"/>
        <w:gridCol w:w="1531"/>
        <w:gridCol w:w="1320"/>
        <w:gridCol w:w="1141"/>
      </w:tblGrid>
      <w:tr w:rsidR="00882A50" w14:paraId="77C48F58" w14:textId="77777777" w:rsidTr="00B45971">
        <w:tc>
          <w:tcPr>
            <w:tcW w:w="1435" w:type="dxa"/>
            <w:tcBorders>
              <w:bottom w:val="double" w:sz="4" w:space="0" w:color="auto"/>
              <w:right w:val="double" w:sz="4" w:space="0" w:color="auto"/>
            </w:tcBorders>
          </w:tcPr>
          <w:p w14:paraId="28A962BE" w14:textId="77777777" w:rsidR="002E0C1A" w:rsidRDefault="002E0C1A" w:rsidP="001F63C8">
            <w:pPr>
              <w:jc w:val="both"/>
            </w:pPr>
          </w:p>
        </w:tc>
        <w:tc>
          <w:tcPr>
            <w:tcW w:w="1440" w:type="dxa"/>
            <w:tcBorders>
              <w:left w:val="double" w:sz="4" w:space="0" w:color="auto"/>
              <w:bottom w:val="double" w:sz="4" w:space="0" w:color="auto"/>
              <w:right w:val="single" w:sz="4" w:space="0" w:color="auto"/>
            </w:tcBorders>
          </w:tcPr>
          <w:p w14:paraId="053DD830" w14:textId="40A5633A" w:rsidR="002E0C1A" w:rsidRDefault="002E0C1A" w:rsidP="001F63C8">
            <w:pPr>
              <w:jc w:val="both"/>
            </w:pPr>
            <w:r>
              <w:t>*S-</w:t>
            </w:r>
            <w:proofErr w:type="spellStart"/>
            <w:r>
              <w:t>Heavy</w:t>
            </w:r>
            <w:r>
              <w:rPr>
                <w:smallCaps/>
              </w:rPr>
              <w:t>Rh</w:t>
            </w:r>
            <w:proofErr w:type="spellEnd"/>
          </w:p>
        </w:tc>
        <w:tc>
          <w:tcPr>
            <w:tcW w:w="900" w:type="dxa"/>
            <w:tcBorders>
              <w:left w:val="single" w:sz="4" w:space="0" w:color="auto"/>
              <w:bottom w:val="double" w:sz="4" w:space="0" w:color="auto"/>
              <w:right w:val="dashed" w:sz="4" w:space="0" w:color="auto"/>
            </w:tcBorders>
          </w:tcPr>
          <w:p w14:paraId="042378A6" w14:textId="1D1FBCCB" w:rsidR="002E0C1A" w:rsidRDefault="002E0C1A" w:rsidP="005B2DBF">
            <w:pPr>
              <w:jc w:val="both"/>
              <w:rPr>
                <w:smallCaps/>
              </w:rPr>
            </w:pPr>
            <w:r>
              <w:t>O</w:t>
            </w:r>
            <w:r>
              <w:rPr>
                <w:smallCaps/>
              </w:rPr>
              <w:t>nset</w:t>
            </w:r>
          </w:p>
          <w:p w14:paraId="514B8592" w14:textId="7A7A005D" w:rsidR="002E0C1A" w:rsidRDefault="002E0C1A" w:rsidP="00BA6E62">
            <w:pPr>
              <w:jc w:val="both"/>
              <w:rPr>
                <w:smallCaps/>
              </w:rPr>
            </w:pPr>
          </w:p>
        </w:tc>
        <w:tc>
          <w:tcPr>
            <w:tcW w:w="863" w:type="dxa"/>
            <w:tcBorders>
              <w:left w:val="dashed" w:sz="4" w:space="0" w:color="auto"/>
              <w:bottom w:val="double" w:sz="4" w:space="0" w:color="auto"/>
              <w:right w:val="single" w:sz="4" w:space="0" w:color="auto"/>
            </w:tcBorders>
          </w:tcPr>
          <w:p w14:paraId="0E0F3A7C" w14:textId="4D91BD64" w:rsidR="002E0C1A" w:rsidRDefault="002E0C1A" w:rsidP="00BA6E62">
            <w:pPr>
              <w:jc w:val="both"/>
              <w:rPr>
                <w:smallCaps/>
              </w:rPr>
            </w:pPr>
            <w:r>
              <w:rPr>
                <w:smallCaps/>
              </w:rPr>
              <w:t>Max-IO</w:t>
            </w:r>
          </w:p>
        </w:tc>
        <w:tc>
          <w:tcPr>
            <w:tcW w:w="1531" w:type="dxa"/>
            <w:tcBorders>
              <w:left w:val="single" w:sz="4" w:space="0" w:color="auto"/>
              <w:bottom w:val="double" w:sz="4" w:space="0" w:color="auto"/>
              <w:right w:val="dashed" w:sz="4" w:space="0" w:color="auto"/>
            </w:tcBorders>
          </w:tcPr>
          <w:p w14:paraId="434E850F" w14:textId="336D958E" w:rsidR="002E0C1A" w:rsidRDefault="002E0C1A" w:rsidP="00BA6E62">
            <w:pPr>
              <w:jc w:val="both"/>
            </w:pPr>
            <w:r>
              <w:rPr>
                <w:smallCaps/>
              </w:rPr>
              <w:t>*Onset</w:t>
            </w:r>
            <w:r>
              <w:t xml:space="preserve">/glide </w:t>
            </w:r>
          </w:p>
          <w:p w14:paraId="25EEFF8B" w14:textId="77777777" w:rsidR="002E0C1A" w:rsidRDefault="002E0C1A" w:rsidP="001F63C8">
            <w:pPr>
              <w:jc w:val="both"/>
              <w:rPr>
                <w:smallCaps/>
              </w:rPr>
            </w:pPr>
          </w:p>
        </w:tc>
        <w:tc>
          <w:tcPr>
            <w:tcW w:w="1320" w:type="dxa"/>
            <w:tcBorders>
              <w:left w:val="dashed" w:sz="4" w:space="0" w:color="auto"/>
              <w:bottom w:val="double" w:sz="4" w:space="0" w:color="auto"/>
              <w:right w:val="dashed" w:sz="4" w:space="0" w:color="auto"/>
            </w:tcBorders>
          </w:tcPr>
          <w:p w14:paraId="59500BF4" w14:textId="2068FB5B" w:rsidR="002E0C1A" w:rsidRDefault="002E0C1A" w:rsidP="001F63C8">
            <w:pPr>
              <w:jc w:val="both"/>
            </w:pPr>
            <w:r>
              <w:rPr>
                <w:smallCaps/>
              </w:rPr>
              <w:t>*</w:t>
            </w:r>
            <w:proofErr w:type="spellStart"/>
            <w:r>
              <w:rPr>
                <w:smallCaps/>
              </w:rPr>
              <w:t>Nuc</w:t>
            </w:r>
            <w:proofErr w:type="spellEnd"/>
            <w:r>
              <w:t>/glide</w:t>
            </w:r>
          </w:p>
          <w:p w14:paraId="6EE76847" w14:textId="77777777" w:rsidR="002E0C1A" w:rsidRDefault="002E0C1A" w:rsidP="001F63C8">
            <w:pPr>
              <w:jc w:val="both"/>
            </w:pPr>
          </w:p>
        </w:tc>
        <w:tc>
          <w:tcPr>
            <w:tcW w:w="1141" w:type="dxa"/>
            <w:tcBorders>
              <w:left w:val="dashed" w:sz="4" w:space="0" w:color="auto"/>
              <w:bottom w:val="double" w:sz="4" w:space="0" w:color="auto"/>
            </w:tcBorders>
          </w:tcPr>
          <w:p w14:paraId="3E98676D" w14:textId="77777777" w:rsidR="002E0C1A" w:rsidRDefault="002E0C1A" w:rsidP="001F63C8">
            <w:pPr>
              <w:jc w:val="both"/>
              <w:rPr>
                <w:smallCaps/>
              </w:rPr>
            </w:pPr>
            <w:r w:rsidRPr="00395E27">
              <w:rPr>
                <w:smallCaps/>
              </w:rPr>
              <w:t>Max</w:t>
            </w:r>
            <w:r w:rsidRPr="00395E27">
              <w:t>-</w:t>
            </w:r>
            <w:r w:rsidRPr="00395E27">
              <w:rPr>
                <w:rFonts w:ascii="Symbol" w:hAnsi="Symbol"/>
              </w:rPr>
              <w:t>IO</w:t>
            </w:r>
            <w:r>
              <w:rPr>
                <w:rFonts w:ascii="Symbol" w:hAnsi="Symbol"/>
              </w:rPr>
              <w:t>m</w:t>
            </w:r>
          </w:p>
        </w:tc>
      </w:tr>
      <w:tr w:rsidR="00882A50" w14:paraId="7CF3B50F" w14:textId="77777777" w:rsidTr="00B45971">
        <w:tc>
          <w:tcPr>
            <w:tcW w:w="1435" w:type="dxa"/>
            <w:tcBorders>
              <w:top w:val="double" w:sz="4" w:space="0" w:color="auto"/>
              <w:right w:val="double" w:sz="4" w:space="0" w:color="auto"/>
            </w:tcBorders>
          </w:tcPr>
          <w:p w14:paraId="4ABC1F80" w14:textId="77777777" w:rsidR="002E0C1A" w:rsidRDefault="002E0C1A" w:rsidP="001F63C8">
            <w:pPr>
              <w:jc w:val="both"/>
            </w:pPr>
            <w:r>
              <w:t>a.</w:t>
            </w:r>
            <w:r>
              <w:sym w:font="Wingdings" w:char="F046"/>
            </w:r>
            <w:r>
              <w:rPr>
                <w:rFonts w:ascii="Cairo" w:hAnsi="Cairo"/>
                <w:sz w:val="16"/>
              </w:rPr>
              <w:t xml:space="preserve"> </w:t>
            </w:r>
            <w:r w:rsidRPr="00643780">
              <w:rPr>
                <w:rFonts w:ascii="Doulos SIL" w:hAnsi="Doulos SIL"/>
              </w:rPr>
              <w:t>p</w:t>
            </w:r>
            <w:r>
              <w:rPr>
                <w:rFonts w:ascii="Doulos SIL" w:hAnsi="Doulos SIL"/>
              </w:rPr>
              <w:t>jájs.to</w:t>
            </w:r>
          </w:p>
        </w:tc>
        <w:tc>
          <w:tcPr>
            <w:tcW w:w="1440" w:type="dxa"/>
            <w:tcBorders>
              <w:top w:val="double" w:sz="4" w:space="0" w:color="auto"/>
              <w:left w:val="double" w:sz="4" w:space="0" w:color="auto"/>
              <w:right w:val="single" w:sz="4" w:space="0" w:color="auto"/>
            </w:tcBorders>
          </w:tcPr>
          <w:p w14:paraId="2E114725" w14:textId="77777777" w:rsidR="002E0C1A" w:rsidRDefault="002E0C1A" w:rsidP="001F63C8">
            <w:pPr>
              <w:jc w:val="center"/>
            </w:pPr>
          </w:p>
        </w:tc>
        <w:tc>
          <w:tcPr>
            <w:tcW w:w="900" w:type="dxa"/>
            <w:tcBorders>
              <w:top w:val="double" w:sz="4" w:space="0" w:color="auto"/>
              <w:left w:val="single" w:sz="4" w:space="0" w:color="auto"/>
              <w:right w:val="dashed" w:sz="4" w:space="0" w:color="auto"/>
            </w:tcBorders>
          </w:tcPr>
          <w:p w14:paraId="67E32184" w14:textId="77777777" w:rsidR="002E0C1A" w:rsidRDefault="002E0C1A" w:rsidP="001F63C8">
            <w:pPr>
              <w:jc w:val="center"/>
            </w:pPr>
          </w:p>
        </w:tc>
        <w:tc>
          <w:tcPr>
            <w:tcW w:w="863" w:type="dxa"/>
            <w:tcBorders>
              <w:top w:val="double" w:sz="4" w:space="0" w:color="auto"/>
              <w:left w:val="dashed" w:sz="4" w:space="0" w:color="auto"/>
              <w:right w:val="single" w:sz="4" w:space="0" w:color="auto"/>
            </w:tcBorders>
          </w:tcPr>
          <w:p w14:paraId="2B05550C" w14:textId="77777777" w:rsidR="002E0C1A" w:rsidRDefault="002E0C1A" w:rsidP="001F63C8">
            <w:pPr>
              <w:jc w:val="center"/>
            </w:pPr>
          </w:p>
        </w:tc>
        <w:tc>
          <w:tcPr>
            <w:tcW w:w="1531" w:type="dxa"/>
            <w:tcBorders>
              <w:top w:val="double" w:sz="4" w:space="0" w:color="auto"/>
              <w:left w:val="single" w:sz="4" w:space="0" w:color="auto"/>
              <w:right w:val="dashed" w:sz="4" w:space="0" w:color="auto"/>
            </w:tcBorders>
          </w:tcPr>
          <w:p w14:paraId="6DF9F11E" w14:textId="79436EFA" w:rsidR="002E0C1A" w:rsidRDefault="002E0C1A" w:rsidP="001F63C8">
            <w:pPr>
              <w:jc w:val="center"/>
            </w:pPr>
            <w:r>
              <w:t>*</w:t>
            </w:r>
          </w:p>
        </w:tc>
        <w:tc>
          <w:tcPr>
            <w:tcW w:w="1320" w:type="dxa"/>
            <w:tcBorders>
              <w:top w:val="double" w:sz="4" w:space="0" w:color="auto"/>
              <w:left w:val="dashed" w:sz="4" w:space="0" w:color="auto"/>
              <w:right w:val="dashed" w:sz="4" w:space="0" w:color="auto"/>
            </w:tcBorders>
          </w:tcPr>
          <w:p w14:paraId="0F89C54F" w14:textId="17F5CAA1" w:rsidR="002E0C1A" w:rsidRDefault="002E0C1A" w:rsidP="001F63C8">
            <w:pPr>
              <w:jc w:val="center"/>
            </w:pPr>
          </w:p>
        </w:tc>
        <w:tc>
          <w:tcPr>
            <w:tcW w:w="1141" w:type="dxa"/>
            <w:tcBorders>
              <w:top w:val="double" w:sz="4" w:space="0" w:color="auto"/>
              <w:left w:val="dashed" w:sz="4" w:space="0" w:color="auto"/>
            </w:tcBorders>
          </w:tcPr>
          <w:p w14:paraId="336320F2" w14:textId="77777777" w:rsidR="002E0C1A" w:rsidRDefault="002E0C1A" w:rsidP="001F63C8">
            <w:pPr>
              <w:jc w:val="center"/>
            </w:pPr>
            <w:r>
              <w:t>**</w:t>
            </w:r>
          </w:p>
        </w:tc>
      </w:tr>
      <w:tr w:rsidR="002E0C1A" w14:paraId="12ECFCEB" w14:textId="77777777" w:rsidTr="00B45971">
        <w:tc>
          <w:tcPr>
            <w:tcW w:w="1435" w:type="dxa"/>
            <w:tcBorders>
              <w:right w:val="double" w:sz="4" w:space="0" w:color="auto"/>
            </w:tcBorders>
          </w:tcPr>
          <w:p w14:paraId="2C75F5CA" w14:textId="77777777" w:rsidR="002E0C1A" w:rsidRDefault="002E0C1A" w:rsidP="001F63C8">
            <w:pPr>
              <w:jc w:val="both"/>
            </w:pPr>
            <w:r>
              <w:t>b. pi.</w:t>
            </w:r>
            <w:r>
              <w:rPr>
                <w:rFonts w:ascii="Doulos SIL" w:hAnsi="Doulos SIL"/>
              </w:rPr>
              <w:t>ájs.to</w:t>
            </w:r>
          </w:p>
        </w:tc>
        <w:tc>
          <w:tcPr>
            <w:tcW w:w="1440" w:type="dxa"/>
            <w:tcBorders>
              <w:left w:val="double" w:sz="4" w:space="0" w:color="auto"/>
              <w:right w:val="single" w:sz="4" w:space="0" w:color="auto"/>
            </w:tcBorders>
          </w:tcPr>
          <w:p w14:paraId="44630B3E" w14:textId="42A561EE" w:rsidR="002E0C1A" w:rsidRDefault="002E0C1A" w:rsidP="001F63C8">
            <w:pPr>
              <w:jc w:val="center"/>
            </w:pPr>
          </w:p>
        </w:tc>
        <w:tc>
          <w:tcPr>
            <w:tcW w:w="900" w:type="dxa"/>
            <w:tcBorders>
              <w:left w:val="single" w:sz="4" w:space="0" w:color="auto"/>
              <w:right w:val="dashed" w:sz="4" w:space="0" w:color="auto"/>
            </w:tcBorders>
          </w:tcPr>
          <w:p w14:paraId="26B32098" w14:textId="643BEBC5" w:rsidR="002E0C1A" w:rsidRDefault="002E0C1A" w:rsidP="001F63C8">
            <w:pPr>
              <w:jc w:val="center"/>
            </w:pPr>
            <w:r>
              <w:t>*!</w:t>
            </w:r>
          </w:p>
        </w:tc>
        <w:tc>
          <w:tcPr>
            <w:tcW w:w="863" w:type="dxa"/>
            <w:tcBorders>
              <w:left w:val="dashed" w:sz="4" w:space="0" w:color="auto"/>
              <w:right w:val="single" w:sz="4" w:space="0" w:color="auto"/>
            </w:tcBorders>
            <w:shd w:val="clear" w:color="auto" w:fill="auto"/>
          </w:tcPr>
          <w:p w14:paraId="3C0D1772" w14:textId="77777777" w:rsidR="002E0C1A" w:rsidRDefault="002E0C1A" w:rsidP="001F63C8">
            <w:pPr>
              <w:jc w:val="center"/>
            </w:pPr>
          </w:p>
        </w:tc>
        <w:tc>
          <w:tcPr>
            <w:tcW w:w="1531" w:type="dxa"/>
            <w:tcBorders>
              <w:left w:val="single" w:sz="4" w:space="0" w:color="auto"/>
              <w:right w:val="dashed" w:sz="4" w:space="0" w:color="auto"/>
            </w:tcBorders>
            <w:shd w:val="clear" w:color="auto" w:fill="E6E6E6"/>
          </w:tcPr>
          <w:p w14:paraId="33D3A845" w14:textId="069C7A51" w:rsidR="002E0C1A" w:rsidRDefault="002E0C1A" w:rsidP="001F63C8">
            <w:pPr>
              <w:jc w:val="center"/>
            </w:pPr>
          </w:p>
        </w:tc>
        <w:tc>
          <w:tcPr>
            <w:tcW w:w="1320" w:type="dxa"/>
            <w:tcBorders>
              <w:left w:val="dashed" w:sz="4" w:space="0" w:color="auto"/>
              <w:right w:val="dashed" w:sz="4" w:space="0" w:color="auto"/>
            </w:tcBorders>
            <w:shd w:val="clear" w:color="auto" w:fill="E6E6E6"/>
          </w:tcPr>
          <w:p w14:paraId="40F61D3E" w14:textId="6E3DF127" w:rsidR="002E0C1A" w:rsidRDefault="002E0C1A" w:rsidP="001F63C8">
            <w:pPr>
              <w:jc w:val="center"/>
            </w:pPr>
          </w:p>
        </w:tc>
        <w:tc>
          <w:tcPr>
            <w:tcW w:w="1141" w:type="dxa"/>
            <w:tcBorders>
              <w:left w:val="dashed" w:sz="4" w:space="0" w:color="auto"/>
            </w:tcBorders>
            <w:shd w:val="clear" w:color="auto" w:fill="E6E6E6"/>
          </w:tcPr>
          <w:p w14:paraId="3CCCABF0" w14:textId="77777777" w:rsidR="002E0C1A" w:rsidRDefault="002E0C1A" w:rsidP="001F63C8">
            <w:pPr>
              <w:jc w:val="center"/>
            </w:pPr>
            <w:r>
              <w:t>*</w:t>
            </w:r>
          </w:p>
        </w:tc>
      </w:tr>
      <w:tr w:rsidR="002E0C1A" w14:paraId="4293C80C" w14:textId="77777777" w:rsidTr="00B45971">
        <w:tc>
          <w:tcPr>
            <w:tcW w:w="1435" w:type="dxa"/>
            <w:tcBorders>
              <w:right w:val="double" w:sz="4" w:space="0" w:color="auto"/>
            </w:tcBorders>
          </w:tcPr>
          <w:p w14:paraId="28A3CD30" w14:textId="3CFEC769" w:rsidR="002E0C1A" w:rsidRDefault="002E0C1A" w:rsidP="001F63C8">
            <w:pPr>
              <w:jc w:val="both"/>
            </w:pPr>
            <w:r>
              <w:t>c. pj</w:t>
            </w:r>
            <w:r>
              <w:rPr>
                <w:rFonts w:ascii="Doulos SIL" w:hAnsi="Doulos SIL"/>
              </w:rPr>
              <w:t>ás.to</w:t>
            </w:r>
          </w:p>
        </w:tc>
        <w:tc>
          <w:tcPr>
            <w:tcW w:w="1440" w:type="dxa"/>
            <w:tcBorders>
              <w:left w:val="double" w:sz="4" w:space="0" w:color="auto"/>
              <w:right w:val="single" w:sz="4" w:space="0" w:color="auto"/>
            </w:tcBorders>
          </w:tcPr>
          <w:p w14:paraId="2F0367A8" w14:textId="77777777" w:rsidR="002E0C1A" w:rsidRDefault="002E0C1A" w:rsidP="001F63C8">
            <w:pPr>
              <w:jc w:val="center"/>
            </w:pPr>
          </w:p>
        </w:tc>
        <w:tc>
          <w:tcPr>
            <w:tcW w:w="900" w:type="dxa"/>
            <w:tcBorders>
              <w:left w:val="single" w:sz="4" w:space="0" w:color="auto"/>
              <w:right w:val="dashed" w:sz="4" w:space="0" w:color="auto"/>
            </w:tcBorders>
          </w:tcPr>
          <w:p w14:paraId="30AC5ADE" w14:textId="77777777" w:rsidR="002E0C1A" w:rsidRDefault="002E0C1A" w:rsidP="001F63C8">
            <w:pPr>
              <w:jc w:val="center"/>
            </w:pPr>
          </w:p>
        </w:tc>
        <w:tc>
          <w:tcPr>
            <w:tcW w:w="863" w:type="dxa"/>
            <w:tcBorders>
              <w:left w:val="dashed" w:sz="4" w:space="0" w:color="auto"/>
              <w:right w:val="single" w:sz="4" w:space="0" w:color="auto"/>
            </w:tcBorders>
            <w:shd w:val="clear" w:color="auto" w:fill="auto"/>
          </w:tcPr>
          <w:p w14:paraId="5C9ED4B8" w14:textId="3F8DBDDC" w:rsidR="002E0C1A" w:rsidRDefault="002E0C1A" w:rsidP="001F63C8">
            <w:pPr>
              <w:jc w:val="center"/>
            </w:pPr>
            <w:r>
              <w:t>*!</w:t>
            </w:r>
          </w:p>
        </w:tc>
        <w:tc>
          <w:tcPr>
            <w:tcW w:w="1531" w:type="dxa"/>
            <w:tcBorders>
              <w:left w:val="single" w:sz="4" w:space="0" w:color="auto"/>
              <w:right w:val="dashed" w:sz="4" w:space="0" w:color="auto"/>
            </w:tcBorders>
            <w:shd w:val="clear" w:color="auto" w:fill="E6E6E6"/>
          </w:tcPr>
          <w:p w14:paraId="5F26D163" w14:textId="5D4935B9" w:rsidR="002E0C1A" w:rsidRDefault="002E0C1A" w:rsidP="001F63C8">
            <w:pPr>
              <w:jc w:val="center"/>
            </w:pPr>
          </w:p>
        </w:tc>
        <w:tc>
          <w:tcPr>
            <w:tcW w:w="1320" w:type="dxa"/>
            <w:tcBorders>
              <w:left w:val="dashed" w:sz="4" w:space="0" w:color="auto"/>
              <w:right w:val="dashed" w:sz="4" w:space="0" w:color="auto"/>
            </w:tcBorders>
            <w:shd w:val="clear" w:color="auto" w:fill="E6E6E6"/>
          </w:tcPr>
          <w:p w14:paraId="5CCA7EB4" w14:textId="77777777" w:rsidR="002E0C1A" w:rsidRDefault="002E0C1A" w:rsidP="001F63C8">
            <w:pPr>
              <w:jc w:val="center"/>
            </w:pPr>
          </w:p>
        </w:tc>
        <w:tc>
          <w:tcPr>
            <w:tcW w:w="1141" w:type="dxa"/>
            <w:tcBorders>
              <w:left w:val="dashed" w:sz="4" w:space="0" w:color="auto"/>
            </w:tcBorders>
            <w:shd w:val="clear" w:color="auto" w:fill="E6E6E6"/>
          </w:tcPr>
          <w:p w14:paraId="5F6BB88C" w14:textId="77777777" w:rsidR="002E0C1A" w:rsidRDefault="002E0C1A" w:rsidP="001F63C8">
            <w:pPr>
              <w:jc w:val="center"/>
            </w:pPr>
          </w:p>
        </w:tc>
      </w:tr>
      <w:tr w:rsidR="002E0C1A" w14:paraId="01904380" w14:textId="77777777" w:rsidTr="00B45971">
        <w:tc>
          <w:tcPr>
            <w:tcW w:w="1435" w:type="dxa"/>
            <w:tcBorders>
              <w:right w:val="double" w:sz="4" w:space="0" w:color="auto"/>
            </w:tcBorders>
          </w:tcPr>
          <w:p w14:paraId="28AF77F9" w14:textId="48D94184" w:rsidR="002E0C1A" w:rsidRDefault="002E0C1A" w:rsidP="001F63C8">
            <w:pPr>
              <w:jc w:val="both"/>
            </w:pPr>
            <w:r>
              <w:t xml:space="preserve">d. </w:t>
            </w:r>
            <w:r w:rsidRPr="00643780">
              <w:rPr>
                <w:rFonts w:ascii="Doulos SIL" w:hAnsi="Doulos SIL"/>
              </w:rPr>
              <w:t>p</w:t>
            </w:r>
            <w:r>
              <w:rPr>
                <w:rFonts w:ascii="Doulos SIL" w:hAnsi="Doulos SIL"/>
              </w:rPr>
              <w:t>jájs.to</w:t>
            </w:r>
          </w:p>
        </w:tc>
        <w:tc>
          <w:tcPr>
            <w:tcW w:w="1440" w:type="dxa"/>
            <w:tcBorders>
              <w:left w:val="double" w:sz="4" w:space="0" w:color="auto"/>
              <w:right w:val="single" w:sz="4" w:space="0" w:color="auto"/>
            </w:tcBorders>
          </w:tcPr>
          <w:p w14:paraId="6E9A5290" w14:textId="142BA0FE" w:rsidR="002E0C1A" w:rsidRDefault="002E0C1A" w:rsidP="001F63C8">
            <w:pPr>
              <w:jc w:val="center"/>
            </w:pPr>
            <w:r>
              <w:t>*!</w:t>
            </w:r>
          </w:p>
        </w:tc>
        <w:tc>
          <w:tcPr>
            <w:tcW w:w="900" w:type="dxa"/>
            <w:tcBorders>
              <w:left w:val="single" w:sz="4" w:space="0" w:color="auto"/>
              <w:right w:val="dashed" w:sz="4" w:space="0" w:color="auto"/>
            </w:tcBorders>
            <w:shd w:val="clear" w:color="auto" w:fill="D9D9D9" w:themeFill="background1" w:themeFillShade="D9"/>
          </w:tcPr>
          <w:p w14:paraId="315E469D" w14:textId="4C503F38" w:rsidR="002E0C1A" w:rsidRDefault="002E0C1A" w:rsidP="001F63C8">
            <w:pPr>
              <w:tabs>
                <w:tab w:val="left" w:pos="1300"/>
              </w:tabs>
              <w:jc w:val="center"/>
            </w:pPr>
          </w:p>
        </w:tc>
        <w:tc>
          <w:tcPr>
            <w:tcW w:w="863" w:type="dxa"/>
            <w:tcBorders>
              <w:left w:val="dashed" w:sz="4" w:space="0" w:color="auto"/>
              <w:right w:val="single" w:sz="4" w:space="0" w:color="auto"/>
            </w:tcBorders>
            <w:shd w:val="clear" w:color="auto" w:fill="D9D9D9" w:themeFill="background1" w:themeFillShade="D9"/>
          </w:tcPr>
          <w:p w14:paraId="22839F50" w14:textId="77777777" w:rsidR="002E0C1A" w:rsidRDefault="002E0C1A" w:rsidP="001F63C8">
            <w:pPr>
              <w:jc w:val="center"/>
            </w:pPr>
          </w:p>
        </w:tc>
        <w:tc>
          <w:tcPr>
            <w:tcW w:w="1531" w:type="dxa"/>
            <w:tcBorders>
              <w:left w:val="single" w:sz="4" w:space="0" w:color="auto"/>
              <w:right w:val="dashed" w:sz="4" w:space="0" w:color="auto"/>
            </w:tcBorders>
            <w:shd w:val="clear" w:color="auto" w:fill="D9D9D9" w:themeFill="background1" w:themeFillShade="D9"/>
          </w:tcPr>
          <w:p w14:paraId="30BF04C6" w14:textId="545380DE" w:rsidR="002E0C1A" w:rsidRDefault="002E0C1A" w:rsidP="001F63C8">
            <w:pPr>
              <w:jc w:val="center"/>
            </w:pPr>
          </w:p>
        </w:tc>
        <w:tc>
          <w:tcPr>
            <w:tcW w:w="1320" w:type="dxa"/>
            <w:tcBorders>
              <w:left w:val="dashed" w:sz="4" w:space="0" w:color="auto"/>
              <w:right w:val="dashed" w:sz="4" w:space="0" w:color="auto"/>
            </w:tcBorders>
            <w:shd w:val="clear" w:color="auto" w:fill="E6E6E6"/>
          </w:tcPr>
          <w:p w14:paraId="08C7C8E2" w14:textId="55DD7BE5" w:rsidR="002E0C1A" w:rsidRDefault="002E0C1A" w:rsidP="001F63C8">
            <w:pPr>
              <w:jc w:val="center"/>
            </w:pPr>
            <w:r>
              <w:t>*</w:t>
            </w:r>
          </w:p>
        </w:tc>
        <w:tc>
          <w:tcPr>
            <w:tcW w:w="1141" w:type="dxa"/>
            <w:tcBorders>
              <w:left w:val="dashed" w:sz="4" w:space="0" w:color="auto"/>
            </w:tcBorders>
            <w:shd w:val="clear" w:color="auto" w:fill="E6E6E6"/>
          </w:tcPr>
          <w:p w14:paraId="73724364" w14:textId="77777777" w:rsidR="002E0C1A" w:rsidRDefault="002E0C1A" w:rsidP="001F63C8">
            <w:pPr>
              <w:jc w:val="center"/>
            </w:pPr>
            <w:r>
              <w:t>**</w:t>
            </w:r>
          </w:p>
        </w:tc>
      </w:tr>
    </w:tbl>
    <w:p w14:paraId="02ACC901" w14:textId="301D56E2" w:rsidR="0041603D" w:rsidRDefault="0041603D" w:rsidP="001D4983">
      <w:pPr>
        <w:jc w:val="both"/>
      </w:pPr>
    </w:p>
    <w:p w14:paraId="0C7D1147" w14:textId="77777777" w:rsidR="004C7BF1" w:rsidRPr="00395E27" w:rsidRDefault="004C7BF1" w:rsidP="004C7BF1">
      <w:pPr>
        <w:jc w:val="both"/>
        <w:rPr>
          <w:i/>
          <w:iCs/>
        </w:rPr>
      </w:pPr>
      <w:r w:rsidRPr="00395E27">
        <w:rPr>
          <w:i/>
          <w:iCs/>
        </w:rPr>
        <w:t>Figure 5.</w:t>
      </w:r>
      <w:r>
        <w:rPr>
          <w:i/>
          <w:iCs/>
        </w:rPr>
        <w:t>1</w:t>
      </w:r>
      <w:r w:rsidRPr="00395E27">
        <w:rPr>
          <w:i/>
          <w:iCs/>
        </w:rPr>
        <w:t>. Optimality-theoretic selection of a candidate with postconsonantal onset glide</w:t>
      </w:r>
    </w:p>
    <w:p w14:paraId="709AFB8F" w14:textId="77777777" w:rsidR="004C7BF1" w:rsidRDefault="004C7BF1" w:rsidP="001D4983">
      <w:pPr>
        <w:jc w:val="both"/>
      </w:pPr>
    </w:p>
    <w:p w14:paraId="1CAB6BA6" w14:textId="77777777" w:rsidR="003D0BB5" w:rsidRDefault="003D0BB5" w:rsidP="00355D28">
      <w:pPr>
        <w:jc w:val="both"/>
      </w:pPr>
    </w:p>
    <w:p w14:paraId="4BB92010" w14:textId="4E07D90A" w:rsidR="009602AE" w:rsidRDefault="009602AE" w:rsidP="009602AE">
      <w:pPr>
        <w:jc w:val="both"/>
      </w:pPr>
      <w:r>
        <w:t>Figure 5.1 shows how the constraint ranking in (</w:t>
      </w:r>
      <w:r w:rsidR="002E1E2B">
        <w:t>3</w:t>
      </w:r>
      <w:r>
        <w:t xml:space="preserve">) selects a candidate with an onset glide for one of the nonce words used in the experiment. Despite a violation of </w:t>
      </w:r>
      <w:r>
        <w:rPr>
          <w:smallCaps/>
        </w:rPr>
        <w:t>*Onset</w:t>
      </w:r>
      <w:r>
        <w:t>/glide, candidate (a) is the winner because (b)</w:t>
      </w:r>
      <w:r w:rsidR="002E0C1A">
        <w:t xml:space="preserve">, </w:t>
      </w:r>
      <w:r>
        <w:t>(c)</w:t>
      </w:r>
      <w:r w:rsidR="002E0C1A">
        <w:t>, and (d)</w:t>
      </w:r>
      <w:r>
        <w:t xml:space="preserve"> violate higher ranked constraints, </w:t>
      </w:r>
      <w:r w:rsidRPr="00395E27">
        <w:t>O</w:t>
      </w:r>
      <w:r w:rsidRPr="00395E27">
        <w:rPr>
          <w:smallCaps/>
        </w:rPr>
        <w:t>nset</w:t>
      </w:r>
      <w:r w:rsidR="002E0C1A">
        <w:rPr>
          <w:smallCaps/>
        </w:rPr>
        <w:t>, Max-IO</w:t>
      </w:r>
      <w:r>
        <w:t xml:space="preserve"> and *S-</w:t>
      </w:r>
      <w:proofErr w:type="spellStart"/>
      <w:r>
        <w:t>Heavy</w:t>
      </w:r>
      <w:r>
        <w:rPr>
          <w:smallCaps/>
        </w:rPr>
        <w:t>Rh</w:t>
      </w:r>
      <w:proofErr w:type="spellEnd"/>
      <w:r>
        <w:rPr>
          <w:smallCaps/>
        </w:rPr>
        <w:t xml:space="preserve">, </w:t>
      </w:r>
      <w:r w:rsidR="004E46C1">
        <w:t>due</w:t>
      </w:r>
      <w:r>
        <w:t xml:space="preserve"> to lack of an onset</w:t>
      </w:r>
      <w:r w:rsidR="002E0C1A">
        <w:t>, deletion,</w:t>
      </w:r>
      <w:r>
        <w:t xml:space="preserve"> and a superheavy rhyme (with a complex nucleus and a complex coda)</w:t>
      </w:r>
      <w:r w:rsidR="004E46C1">
        <w:t>, respectively.</w:t>
      </w:r>
    </w:p>
    <w:p w14:paraId="4A6E36CD" w14:textId="4703D5B4" w:rsidR="009602AE" w:rsidRDefault="00643B97" w:rsidP="00355D28">
      <w:pPr>
        <w:jc w:val="both"/>
      </w:pPr>
      <w:r>
        <w:lastRenderedPageBreak/>
        <w:tab/>
      </w:r>
      <w:r w:rsidR="009602AE">
        <w:t xml:space="preserve">As </w:t>
      </w:r>
      <w:r w:rsidR="00821899">
        <w:t>indicate</w:t>
      </w:r>
      <w:r w:rsidR="009E2C68">
        <w:t>d</w:t>
      </w:r>
      <w:r w:rsidR="009602AE">
        <w:t xml:space="preserve"> in the </w:t>
      </w:r>
      <w:r w:rsidR="00821899">
        <w:t>findings</w:t>
      </w:r>
      <w:r w:rsidR="009602AE">
        <w:t>, but not</w:t>
      </w:r>
      <w:r w:rsidR="00821899">
        <w:t xml:space="preserve"> shown</w:t>
      </w:r>
      <w:r w:rsidR="009602AE">
        <w:t xml:space="preserve"> in the visual representation provided by the tableaux, the </w:t>
      </w:r>
      <w:r w:rsidR="00EA5CAE">
        <w:t xml:space="preserve">selection of (a) is not categorical. (b) </w:t>
      </w:r>
      <w:r w:rsidR="002E0C1A">
        <w:t>and (c) are</w:t>
      </w:r>
      <w:r w:rsidR="00EA5CAE">
        <w:t xml:space="preserve"> also possible</w:t>
      </w:r>
      <w:r w:rsidR="00BB6ADF">
        <w:t xml:space="preserve"> in the syllabification task. </w:t>
      </w:r>
      <w:r w:rsidR="009602AE">
        <w:t xml:space="preserve">This variability </w:t>
      </w:r>
      <w:r w:rsidR="009602AE" w:rsidRPr="00B10A86">
        <w:t xml:space="preserve">can be modelled in </w:t>
      </w:r>
      <w:r w:rsidR="009602AE">
        <w:t>S</w:t>
      </w:r>
      <w:r w:rsidR="009602AE" w:rsidRPr="00B10A86">
        <w:t>tochastic OT (Boersma and Hayes 2001)</w:t>
      </w:r>
      <w:r w:rsidR="009602AE">
        <w:t>. S</w:t>
      </w:r>
      <w:r w:rsidR="009602AE" w:rsidRPr="00B10A86">
        <w:t>tochastic OT</w:t>
      </w:r>
      <w:r w:rsidR="009602AE">
        <w:t xml:space="preserve"> views constraint rankings as ranges of values, which can overlap and result in a ranking reversal, when a selection point of the higher ranked constraint falls in the lower end of the range and that of the lower ranked constraint is in the higher end of the range </w:t>
      </w:r>
      <w:r w:rsidR="009602AE" w:rsidRPr="009E2C68">
        <w:t>(</w:t>
      </w:r>
      <w:r w:rsidR="00B1013E" w:rsidRPr="00B1013E">
        <w:t>Boersma and Hayes 2001</w:t>
      </w:r>
      <w:r w:rsidR="009602AE" w:rsidRPr="009E2C68">
        <w:t>)</w:t>
      </w:r>
      <w:r w:rsidR="009602AE" w:rsidRPr="00B1013E">
        <w:t>.</w:t>
      </w:r>
      <w:r w:rsidR="009602AE">
        <w:t xml:space="preserve"> Variation in the parsing of glides as onsets</w:t>
      </w:r>
      <w:r w:rsidR="002E0C1A">
        <w:t>, glide deletion or hiatus in</w:t>
      </w:r>
      <w:r w:rsidR="009602AE">
        <w:t xml:space="preserve"> Sonoran Spanish points to overlapping rankings of the constraints </w:t>
      </w:r>
      <w:r w:rsidR="002E0C1A" w:rsidRPr="00395E27">
        <w:t>O</w:t>
      </w:r>
      <w:r w:rsidR="002E0C1A" w:rsidRPr="00395E27">
        <w:rPr>
          <w:smallCaps/>
        </w:rPr>
        <w:t>nset</w:t>
      </w:r>
      <w:r w:rsidR="002E0C1A">
        <w:rPr>
          <w:smallCaps/>
        </w:rPr>
        <w:t xml:space="preserve">, Max-IO, </w:t>
      </w:r>
      <w:r w:rsidR="002E0C1A">
        <w:t xml:space="preserve"> and </w:t>
      </w:r>
      <w:r w:rsidR="002E0C1A">
        <w:rPr>
          <w:smallCaps/>
        </w:rPr>
        <w:t>*Onset</w:t>
      </w:r>
      <w:r w:rsidR="002E0C1A">
        <w:t>/glide</w:t>
      </w:r>
      <w:r w:rsidR="00D42D29">
        <w:t>.</w:t>
      </w:r>
    </w:p>
    <w:p w14:paraId="2ED1A96C" w14:textId="71E7CE0A" w:rsidR="00D42D29" w:rsidRPr="00105666" w:rsidRDefault="00D42D29" w:rsidP="009E2C68">
      <w:pPr>
        <w:tabs>
          <w:tab w:val="left" w:pos="360"/>
        </w:tabs>
        <w:jc w:val="both"/>
      </w:pPr>
      <w:r>
        <w:tab/>
      </w:r>
      <w:r w:rsidR="00BC411D">
        <w:t>D</w:t>
      </w:r>
      <w:r>
        <w:t>ialects that</w:t>
      </w:r>
      <w:r w:rsidR="00BC411D">
        <w:t>, unlike Sonoran Spanish,</w:t>
      </w:r>
      <w:r>
        <w:t xml:space="preserve"> do not allow onset glides</w:t>
      </w:r>
      <w:r w:rsidR="00BC411D">
        <w:t xml:space="preserve"> are predicted to</w:t>
      </w:r>
      <w:r>
        <w:t xml:space="preserve"> rank </w:t>
      </w:r>
      <w:r>
        <w:rPr>
          <w:smallCaps/>
        </w:rPr>
        <w:t>*Onset</w:t>
      </w:r>
      <w:r>
        <w:t>/glide higher than O</w:t>
      </w:r>
      <w:r>
        <w:rPr>
          <w:smallCaps/>
        </w:rPr>
        <w:t xml:space="preserve">nset </w:t>
      </w:r>
      <w:r>
        <w:t xml:space="preserve">and/or </w:t>
      </w:r>
      <w:r>
        <w:rPr>
          <w:smallCaps/>
        </w:rPr>
        <w:t xml:space="preserve">Max-IO </w:t>
      </w:r>
      <w:r>
        <w:t>and would have hiatus or deletion instead of triphthongs (with the glide parsed in the onset)</w:t>
      </w:r>
      <w:r w:rsidR="00BC411D">
        <w:t xml:space="preserve"> (</w:t>
      </w:r>
      <w:r w:rsidR="002E1E2B">
        <w:t>4</w:t>
      </w:r>
      <w:r w:rsidR="00BC411D">
        <w:t>)</w:t>
      </w:r>
      <w:r>
        <w:t>.</w:t>
      </w:r>
      <w:r w:rsidR="002209A2">
        <w:t xml:space="preserve"> Whether there is hiatus or deletion needs to be confirmed empirically. </w:t>
      </w:r>
      <w:r w:rsidR="00202A04">
        <w:t>Although the agreed</w:t>
      </w:r>
      <w:r w:rsidR="00EF474E">
        <w:t>-</w:t>
      </w:r>
      <w:r w:rsidR="00202A04">
        <w:t>upon knowledge is that these varieties do not allow glides as the second member of an onset, it remains to be determined if a prevocalic glide could be parsed as such as an alternative to a superheavy rhyme.</w:t>
      </w:r>
      <w:r w:rsidR="002209A2">
        <w:t xml:space="preserve"> </w:t>
      </w:r>
      <w:r>
        <w:t>As mentioned above, glides in intervocalic or syllable initial position become consonantal (</w:t>
      </w:r>
      <w:r w:rsidR="00202A04">
        <w:t xml:space="preserve">i.e., </w:t>
      </w:r>
      <w:r>
        <w:t>onset strengthening</w:t>
      </w:r>
      <w:r w:rsidR="00202A04">
        <w:t>)</w:t>
      </w:r>
      <w:r w:rsidR="00BC411D">
        <w:t xml:space="preserve"> in these dialects. This </w:t>
      </w:r>
      <w:r>
        <w:t>reflect</w:t>
      </w:r>
      <w:r w:rsidR="00BC411D">
        <w:t>s</w:t>
      </w:r>
      <w:r>
        <w:t xml:space="preserve"> the ranking of</w:t>
      </w:r>
      <w:r>
        <w:rPr>
          <w:smallCaps/>
        </w:rPr>
        <w:t xml:space="preserve"> </w:t>
      </w:r>
      <w:proofErr w:type="gramStart"/>
      <w:r>
        <w:rPr>
          <w:smallCaps/>
        </w:rPr>
        <w:t>Ident</w:t>
      </w:r>
      <w:r>
        <w:t>[</w:t>
      </w:r>
      <w:proofErr w:type="gramEnd"/>
      <w:r>
        <w:t xml:space="preserve">son] below </w:t>
      </w:r>
      <w:r w:rsidRPr="001F63C8">
        <w:t>*O</w:t>
      </w:r>
      <w:r w:rsidRPr="001F63C8">
        <w:rPr>
          <w:smallCaps/>
        </w:rPr>
        <w:t>nset</w:t>
      </w:r>
      <w:r w:rsidRPr="001F63C8">
        <w:t>/glide</w:t>
      </w:r>
      <w:r>
        <w:t xml:space="preserve"> </w:t>
      </w:r>
      <w:r w:rsidRPr="00105666">
        <w:t>and above</w:t>
      </w:r>
      <w:r>
        <w:t xml:space="preserve"> </w:t>
      </w:r>
      <w:r w:rsidRPr="001F63C8">
        <w:t>*</w:t>
      </w:r>
      <w:proofErr w:type="spellStart"/>
      <w:r w:rsidRPr="00275F9C">
        <w:rPr>
          <w:smallCaps/>
        </w:rPr>
        <w:t>Nuc</w:t>
      </w:r>
      <w:proofErr w:type="spellEnd"/>
      <w:r w:rsidRPr="001F63C8">
        <w:t>/glide</w:t>
      </w:r>
      <w:r w:rsidR="002209A2">
        <w:t xml:space="preserve"> (</w:t>
      </w:r>
      <w:r w:rsidR="002E1E2B">
        <w:t>5</w:t>
      </w:r>
      <w:r w:rsidR="002209A2">
        <w:t>)</w:t>
      </w:r>
      <w:r>
        <w:t xml:space="preserve">. A </w:t>
      </w:r>
      <w:proofErr w:type="spellStart"/>
      <w:r>
        <w:t>consonantized</w:t>
      </w:r>
      <w:proofErr w:type="spellEnd"/>
      <w:r>
        <w:t xml:space="preserve"> glide ([-son]) violates </w:t>
      </w:r>
      <w:proofErr w:type="gramStart"/>
      <w:r>
        <w:rPr>
          <w:smallCaps/>
        </w:rPr>
        <w:t>Ident</w:t>
      </w:r>
      <w:r>
        <w:t>[</w:t>
      </w:r>
      <w:proofErr w:type="gramEnd"/>
      <w:r>
        <w:t>son], which bans changing the [sonorant] specification of the input.</w:t>
      </w:r>
    </w:p>
    <w:p w14:paraId="4440106A" w14:textId="77777777" w:rsidR="003D0BB5" w:rsidRDefault="003D0BB5" w:rsidP="00355D28">
      <w:pPr>
        <w:jc w:val="both"/>
      </w:pPr>
    </w:p>
    <w:p w14:paraId="49D4CFEA" w14:textId="352F3380" w:rsidR="00D42D29" w:rsidRDefault="00355D28" w:rsidP="00355D28">
      <w:pPr>
        <w:jc w:val="both"/>
      </w:pPr>
      <w:r>
        <w:t>(</w:t>
      </w:r>
      <w:r w:rsidR="002E1E2B">
        <w:t>4</w:t>
      </w:r>
      <w:r>
        <w:t>) *S-</w:t>
      </w:r>
      <w:proofErr w:type="spellStart"/>
      <w:r>
        <w:t>Heavy</w:t>
      </w:r>
      <w:r w:rsidRPr="00275F9C">
        <w:rPr>
          <w:smallCaps/>
        </w:rPr>
        <w:t>Nuc</w:t>
      </w:r>
      <w:proofErr w:type="spellEnd"/>
      <w:r w:rsidR="00D42D29">
        <w:rPr>
          <w:smallCaps/>
        </w:rPr>
        <w:t xml:space="preserve"> </w:t>
      </w:r>
      <w:r>
        <w:t xml:space="preserve">&gt;&gt; </w:t>
      </w:r>
      <w:r w:rsidR="002209A2" w:rsidRPr="001F63C8">
        <w:t>*O</w:t>
      </w:r>
      <w:r w:rsidR="002209A2" w:rsidRPr="001F63C8">
        <w:rPr>
          <w:smallCaps/>
        </w:rPr>
        <w:t>nset</w:t>
      </w:r>
      <w:r w:rsidR="002209A2" w:rsidRPr="001F63C8">
        <w:t>/glide</w:t>
      </w:r>
      <w:r w:rsidR="002209A2">
        <w:t xml:space="preserve"> &gt;&gt; </w:t>
      </w:r>
      <w:r w:rsidRPr="00275F9C">
        <w:t>O</w:t>
      </w:r>
      <w:r w:rsidRPr="001F63C8">
        <w:rPr>
          <w:smallCaps/>
        </w:rPr>
        <w:t>nset</w:t>
      </w:r>
      <w:r w:rsidR="002209A2">
        <w:rPr>
          <w:smallCaps/>
        </w:rPr>
        <w:t>, Max-IO</w:t>
      </w:r>
      <w:r w:rsidR="002209A2">
        <w:t xml:space="preserve"> </w:t>
      </w:r>
      <w:r w:rsidR="002209A2">
        <w:rPr>
          <w:smallCaps/>
        </w:rPr>
        <w:t>&gt;&gt;</w:t>
      </w:r>
      <w:r>
        <w:rPr>
          <w:smallCaps/>
        </w:rPr>
        <w:t xml:space="preserve"> </w:t>
      </w:r>
      <w:r w:rsidR="002209A2" w:rsidRPr="001F63C8">
        <w:t>*</w:t>
      </w:r>
      <w:proofErr w:type="spellStart"/>
      <w:r w:rsidR="002209A2" w:rsidRPr="00275F9C">
        <w:rPr>
          <w:smallCaps/>
        </w:rPr>
        <w:t>Nuc</w:t>
      </w:r>
      <w:proofErr w:type="spellEnd"/>
      <w:r w:rsidR="002209A2" w:rsidRPr="001F63C8">
        <w:t>/glide</w:t>
      </w:r>
      <w:r w:rsidR="002209A2">
        <w:t xml:space="preserve"> </w:t>
      </w:r>
    </w:p>
    <w:p w14:paraId="1350FF58" w14:textId="77777777" w:rsidR="00D42D29" w:rsidRDefault="00D42D29" w:rsidP="00355D28">
      <w:pPr>
        <w:jc w:val="both"/>
      </w:pPr>
    </w:p>
    <w:p w14:paraId="37950A2C" w14:textId="5D0930B4" w:rsidR="002209A2" w:rsidRDefault="002209A2" w:rsidP="002209A2">
      <w:pPr>
        <w:jc w:val="both"/>
      </w:pPr>
      <w:r>
        <w:t>(</w:t>
      </w:r>
      <w:r w:rsidR="002E1E2B">
        <w:t>5</w:t>
      </w:r>
      <w:r>
        <w:t xml:space="preserve">)  </w:t>
      </w:r>
      <w:r w:rsidRPr="001F63C8">
        <w:t>*O</w:t>
      </w:r>
      <w:r w:rsidRPr="001F63C8">
        <w:rPr>
          <w:smallCaps/>
        </w:rPr>
        <w:t>nset</w:t>
      </w:r>
      <w:r w:rsidRPr="001F63C8">
        <w:t>/glide</w:t>
      </w:r>
      <w:r>
        <w:t xml:space="preserve"> &gt;&gt; </w:t>
      </w:r>
      <w:r w:rsidRPr="00275F9C">
        <w:t>O</w:t>
      </w:r>
      <w:r w:rsidRPr="001F63C8">
        <w:rPr>
          <w:smallCaps/>
        </w:rPr>
        <w:t>nset</w:t>
      </w:r>
      <w:r>
        <w:rPr>
          <w:smallCaps/>
        </w:rPr>
        <w:t>, Max-IO</w:t>
      </w:r>
      <w:r>
        <w:t xml:space="preserve"> </w:t>
      </w:r>
      <w:r>
        <w:rPr>
          <w:smallCaps/>
        </w:rPr>
        <w:t xml:space="preserve">&gt;&gt; </w:t>
      </w:r>
      <w:proofErr w:type="gramStart"/>
      <w:r>
        <w:rPr>
          <w:smallCaps/>
        </w:rPr>
        <w:t>Ident</w:t>
      </w:r>
      <w:r>
        <w:t>[</w:t>
      </w:r>
      <w:proofErr w:type="gramEnd"/>
      <w:r>
        <w:t xml:space="preserve">son] &gt;&gt; </w:t>
      </w:r>
      <w:r w:rsidRPr="001F63C8">
        <w:t>*</w:t>
      </w:r>
      <w:proofErr w:type="spellStart"/>
      <w:r w:rsidRPr="00275F9C">
        <w:rPr>
          <w:smallCaps/>
        </w:rPr>
        <w:t>Nuc</w:t>
      </w:r>
      <w:proofErr w:type="spellEnd"/>
      <w:r w:rsidRPr="001F63C8">
        <w:t>/glide</w:t>
      </w:r>
      <w:r>
        <w:t xml:space="preserve"> </w:t>
      </w:r>
    </w:p>
    <w:p w14:paraId="30052164" w14:textId="77777777" w:rsidR="00F727D7" w:rsidRPr="00B10A86" w:rsidRDefault="00F727D7" w:rsidP="00105666">
      <w:pPr>
        <w:jc w:val="both"/>
      </w:pPr>
    </w:p>
    <w:p w14:paraId="0E30DA22" w14:textId="3DE3655F" w:rsidR="00EC78A2" w:rsidRDefault="00BC411D" w:rsidP="00105666">
      <w:pPr>
        <w:jc w:val="both"/>
      </w:pPr>
      <w:r>
        <w:t>Finally</w:t>
      </w:r>
      <w:r w:rsidR="00C979B8">
        <w:t>, a few words about study limitations are in order.</w:t>
      </w:r>
      <w:r w:rsidR="008D6919">
        <w:t xml:space="preserve"> </w:t>
      </w:r>
      <w:r>
        <w:t>A</w:t>
      </w:r>
      <w:r w:rsidR="001B18C3">
        <w:t>lthough</w:t>
      </w:r>
      <w:r w:rsidR="008D6919">
        <w:t xml:space="preserve"> the</w:t>
      </w:r>
      <w:r w:rsidR="001B18C3">
        <w:t xml:space="preserve"> small</w:t>
      </w:r>
      <w:r w:rsidR="008D6919">
        <w:t xml:space="preserve"> number of participants </w:t>
      </w:r>
      <w:r w:rsidR="001A5DCC">
        <w:t>must be acknowledge</w:t>
      </w:r>
      <w:r>
        <w:t>d</w:t>
      </w:r>
      <w:r w:rsidR="001A5DCC">
        <w:t xml:space="preserve"> as</w:t>
      </w:r>
      <w:r w:rsidR="008D6919">
        <w:t xml:space="preserve"> a </w:t>
      </w:r>
      <w:r w:rsidR="00F52965">
        <w:t>limitation</w:t>
      </w:r>
      <w:r w:rsidR="008D6919">
        <w:t xml:space="preserve"> of this study</w:t>
      </w:r>
      <w:r w:rsidR="001B18C3">
        <w:t xml:space="preserve">, </w:t>
      </w:r>
      <w:r w:rsidR="008D6919">
        <w:t xml:space="preserve">it is likely that a larger sample would not alter the finding that postconsonantal glides can be parsed in the onset in </w:t>
      </w:r>
      <w:r w:rsidR="0029319F">
        <w:t>Sonoran Spanish</w:t>
      </w:r>
      <w:r w:rsidR="008D6919">
        <w:t>.</w:t>
      </w:r>
      <w:r w:rsidR="001B18C3">
        <w:t xml:space="preserve"> </w:t>
      </w:r>
      <w:r w:rsidR="00B10A86" w:rsidRPr="00B10A86">
        <w:t>Further research is needed to</w:t>
      </w:r>
      <w:r w:rsidR="00EF474E">
        <w:t xml:space="preserve"> determine</w:t>
      </w:r>
      <w:r w:rsidR="00B10A86" w:rsidRPr="00B10A86">
        <w:t xml:space="preserve"> </w:t>
      </w:r>
      <w:r w:rsidR="007520C1">
        <w:t xml:space="preserve">whether </w:t>
      </w:r>
      <w:r w:rsidR="001A5DCC">
        <w:t xml:space="preserve">variation regarding the affiliation of postconsonantal prevocalic glides </w:t>
      </w:r>
      <w:r w:rsidR="007520C1">
        <w:t>can</w:t>
      </w:r>
      <w:r w:rsidR="001B18C3">
        <w:t xml:space="preserve"> also</w:t>
      </w:r>
      <w:r w:rsidR="007520C1">
        <w:t xml:space="preserve"> be</w:t>
      </w:r>
      <w:r w:rsidR="001B18C3">
        <w:t xml:space="preserve"> found in other dialects. </w:t>
      </w:r>
      <w:r w:rsidR="00B10A86" w:rsidRPr="00B10A86">
        <w:t xml:space="preserve">This study </w:t>
      </w:r>
      <w:r w:rsidR="007520C1">
        <w:t>should</w:t>
      </w:r>
      <w:r w:rsidR="007520C1" w:rsidRPr="00B10A86">
        <w:t xml:space="preserve"> </w:t>
      </w:r>
      <w:r w:rsidR="00B10A86" w:rsidRPr="00B10A86">
        <w:t xml:space="preserve">be replicated with </w:t>
      </w:r>
      <w:r w:rsidR="007520C1">
        <w:t>additional</w:t>
      </w:r>
      <w:r w:rsidR="007520C1" w:rsidRPr="00B10A86">
        <w:t xml:space="preserve"> </w:t>
      </w:r>
      <w:r w:rsidR="00B10A86" w:rsidRPr="00B10A86">
        <w:t xml:space="preserve">subjects (controlled for </w:t>
      </w:r>
      <w:commentRangeStart w:id="0"/>
      <w:del w:id="1" w:author="Office User" w:date="2021-11-29T23:08:00Z">
        <w:r w:rsidR="00B10A86" w:rsidRPr="00B10A86" w:rsidDel="00E84191">
          <w:delText>sex</w:delText>
        </w:r>
      </w:del>
      <w:ins w:id="2" w:author="Office User" w:date="2021-11-29T23:08:00Z">
        <w:r w:rsidR="00E84191">
          <w:t>gender</w:t>
        </w:r>
      </w:ins>
      <w:commentRangeEnd w:id="0"/>
      <w:ins w:id="3" w:author="Office User" w:date="2021-11-29T23:11:00Z">
        <w:r w:rsidR="007F2543">
          <w:rPr>
            <w:rStyle w:val="CommentReference"/>
          </w:rPr>
          <w:commentReference w:id="0"/>
        </w:r>
      </w:ins>
      <w:r w:rsidR="00B10A86" w:rsidRPr="00B10A86">
        <w:t>, age, linguistic profile), and, for comparative purposes, with speakers of dialects that do not allow onset glides.</w:t>
      </w:r>
    </w:p>
    <w:p w14:paraId="77919B9F" w14:textId="77777777" w:rsidR="00F727D7" w:rsidRDefault="00F727D7" w:rsidP="00EC78A2">
      <w:pPr>
        <w:ind w:left="360"/>
      </w:pPr>
    </w:p>
    <w:p w14:paraId="30A7B9B8" w14:textId="77777777" w:rsidR="00431813" w:rsidRDefault="00431813" w:rsidP="00EC78A2">
      <w:pPr>
        <w:ind w:left="360"/>
      </w:pPr>
    </w:p>
    <w:p w14:paraId="1AED77E8" w14:textId="57F6255D" w:rsidR="00B10A86" w:rsidRPr="00E84191" w:rsidRDefault="00EC78A2" w:rsidP="00EC78A2">
      <w:pPr>
        <w:rPr>
          <w:b/>
          <w:bCs/>
        </w:rPr>
      </w:pPr>
      <w:r w:rsidRPr="00E84191">
        <w:rPr>
          <w:b/>
          <w:bCs/>
        </w:rPr>
        <w:t>6</w:t>
      </w:r>
      <w:r w:rsidR="00230754" w:rsidRPr="00E84191">
        <w:rPr>
          <w:b/>
          <w:bCs/>
        </w:rPr>
        <w:t xml:space="preserve">. </w:t>
      </w:r>
      <w:r w:rsidR="00B10A86" w:rsidRPr="00E84191">
        <w:rPr>
          <w:b/>
          <w:bCs/>
        </w:rPr>
        <w:t>Conclusion</w:t>
      </w:r>
    </w:p>
    <w:p w14:paraId="6F1175D4" w14:textId="5073F71A" w:rsidR="00B10A86" w:rsidRDefault="00B10A86" w:rsidP="00E84191"/>
    <w:p w14:paraId="28E85641" w14:textId="6F3A166F" w:rsidR="00AE61C9" w:rsidRDefault="007520C1" w:rsidP="00AE61C9">
      <w:pPr>
        <w:jc w:val="both"/>
      </w:pPr>
      <w:r>
        <w:t xml:space="preserve">This </w:t>
      </w:r>
      <w:r w:rsidR="00E60717">
        <w:t>study</w:t>
      </w:r>
      <w:r w:rsidR="00B10A86" w:rsidRPr="00B10A86">
        <w:t xml:space="preserve"> examined the syllabic affiliation of prevocalic glides in Sonoran Spanish</w:t>
      </w:r>
      <w:r w:rsidR="001B18C3">
        <w:t xml:space="preserve">. </w:t>
      </w:r>
      <w:r w:rsidR="00B10A86" w:rsidRPr="00B10A86">
        <w:t>Since glides are licit in the onset (i.e., no onset strengthening in Sonoran Spanish), a postconsonantal, prevocalic glide could be</w:t>
      </w:r>
      <w:r>
        <w:t xml:space="preserve"> potentially</w:t>
      </w:r>
      <w:r w:rsidR="00B10A86" w:rsidRPr="00B10A86">
        <w:t xml:space="preserve"> parsed as the second segment of a complex onset in </w:t>
      </w:r>
      <w:r w:rsidR="00174F02">
        <w:t>this variety</w:t>
      </w:r>
      <w:r w:rsidR="00B10A86" w:rsidRPr="00B10A86">
        <w:t>.</w:t>
      </w:r>
      <w:r w:rsidR="001B18C3">
        <w:t xml:space="preserve"> </w:t>
      </w:r>
      <w:r w:rsidR="00B10A86" w:rsidRPr="00B10A86">
        <w:t>Experimental evidence showed that Sonoran speakers</w:t>
      </w:r>
      <w:ins w:id="4" w:author="Colina, Sonia - (scolina)" w:date="2021-11-16T18:13:00Z">
        <w:r>
          <w:t xml:space="preserve"> </w:t>
        </w:r>
      </w:ins>
      <w:r w:rsidR="00B10A86" w:rsidRPr="00B10A86">
        <w:t xml:space="preserve">produced the GVG sequence at least some of the time </w:t>
      </w:r>
      <w:r>
        <w:t xml:space="preserve">and </w:t>
      </w:r>
      <w:r w:rsidR="00B10A86" w:rsidRPr="00B10A86">
        <w:t>thus it is possible</w:t>
      </w:r>
      <w:r w:rsidR="00B15F4F">
        <w:t xml:space="preserve"> for it to be parsed as </w:t>
      </w:r>
      <w:r w:rsidR="00B15F4F" w:rsidRPr="00B10A86">
        <w:t xml:space="preserve">the second segment </w:t>
      </w:r>
      <w:r w:rsidR="00B15F4F">
        <w:t>in</w:t>
      </w:r>
      <w:r w:rsidR="00B15F4F" w:rsidRPr="00B10A86">
        <w:t xml:space="preserve"> a complex </w:t>
      </w:r>
      <w:r>
        <w:t>onset</w:t>
      </w:r>
      <w:r w:rsidR="00B10A86" w:rsidRPr="00B10A86">
        <w:t xml:space="preserve">. </w:t>
      </w:r>
      <w:r>
        <w:t>Furthermore, a</w:t>
      </w:r>
      <w:r w:rsidR="00B10A86" w:rsidRPr="00B10A86">
        <w:t>coustic analys</w:t>
      </w:r>
      <w:ins w:id="5" w:author="Office User" w:date="2021-11-29T23:13:00Z">
        <w:r w:rsidR="00B363A1">
          <w:t>e</w:t>
        </w:r>
      </w:ins>
      <w:r w:rsidR="00B10A86" w:rsidRPr="00B10A86">
        <w:t xml:space="preserve">s </w:t>
      </w:r>
      <w:r w:rsidR="00AE61C9">
        <w:t>demonstrated</w:t>
      </w:r>
      <w:r w:rsidR="00B10A86" w:rsidRPr="00B10A86">
        <w:t xml:space="preserve"> </w:t>
      </w:r>
      <w:commentRangeStart w:id="6"/>
      <w:del w:id="7" w:author="Office User" w:date="2021-11-29T23:13:00Z">
        <w:r w:rsidR="00B10A86" w:rsidRPr="00B10A86" w:rsidDel="00B363A1">
          <w:delText xml:space="preserve">that </w:delText>
        </w:r>
      </w:del>
      <w:ins w:id="8" w:author="Office User" w:date="2021-11-29T23:13:00Z">
        <w:r w:rsidR="00B363A1">
          <w:t>a tendency for</w:t>
        </w:r>
        <w:r w:rsidR="00B363A1" w:rsidRPr="00B10A86">
          <w:t xml:space="preserve"> </w:t>
        </w:r>
        <w:commentRangeEnd w:id="6"/>
        <w:r w:rsidR="00B363A1">
          <w:rPr>
            <w:rStyle w:val="CommentReference"/>
          </w:rPr>
          <w:commentReference w:id="6"/>
        </w:r>
      </w:ins>
      <w:r w:rsidR="00B10A86" w:rsidRPr="00B10A86">
        <w:t xml:space="preserve">pre-vocalic segments </w:t>
      </w:r>
      <w:del w:id="9" w:author="Office User" w:date="2021-11-29T23:13:00Z">
        <w:r w:rsidR="00B10A86" w:rsidRPr="00B10A86" w:rsidDel="00B363A1">
          <w:delText xml:space="preserve">are </w:delText>
        </w:r>
      </w:del>
      <w:ins w:id="10" w:author="Office User" w:date="2021-11-29T23:13:00Z">
        <w:r w:rsidR="00B363A1">
          <w:t>to be</w:t>
        </w:r>
        <w:r w:rsidR="00B363A1" w:rsidRPr="00B10A86">
          <w:t xml:space="preserve"> </w:t>
        </w:r>
      </w:ins>
      <w:r w:rsidR="00B10A86" w:rsidRPr="00B10A86">
        <w:t>longer after palatal consonants</w:t>
      </w:r>
      <w:r w:rsidR="00174F02">
        <w:t xml:space="preserve"> and </w:t>
      </w:r>
      <w:r w:rsidR="00B10A86" w:rsidRPr="00B10A86">
        <w:t xml:space="preserve">the duration increase </w:t>
      </w:r>
      <w:r w:rsidR="00CD1137">
        <w:t xml:space="preserve">was </w:t>
      </w:r>
      <w:r w:rsidR="00174F02">
        <w:t>s</w:t>
      </w:r>
      <w:r w:rsidR="00B15F4F">
        <w:t xml:space="preserve">hown to be due to lengthening of </w:t>
      </w:r>
      <w:r w:rsidR="00CD1137">
        <w:t>the</w:t>
      </w:r>
      <w:r w:rsidR="00B15F4F">
        <w:t xml:space="preserve"> onset (a strategy to avoid an illicit sequence). </w:t>
      </w:r>
      <w:r w:rsidR="00B10A86" w:rsidRPr="00B10A86">
        <w:t xml:space="preserve">Glides can be </w:t>
      </w:r>
      <w:r w:rsidR="00B10A86" w:rsidRPr="00457B6E">
        <w:rPr>
          <w:i/>
          <w:iCs/>
        </w:rPr>
        <w:t>variably</w:t>
      </w:r>
      <w:r w:rsidR="00B10A86" w:rsidRPr="00B10A86">
        <w:t xml:space="preserve"> parsed in a complex onset. </w:t>
      </w:r>
      <w:r w:rsidR="00AE61C9">
        <w:t xml:space="preserve">We conclude that </w:t>
      </w:r>
      <w:r w:rsidR="00AE61C9">
        <w:lastRenderedPageBreak/>
        <w:t>the affiliation debate has been oversimplified by considering either an onset or a nuclear parse.</w:t>
      </w:r>
    </w:p>
    <w:p w14:paraId="79D74E22" w14:textId="721270A3" w:rsidR="008D2CB8" w:rsidRDefault="00AE61C9">
      <w:pPr>
        <w:jc w:val="both"/>
      </w:pPr>
      <w:r>
        <w:t>Additionally,</w:t>
      </w:r>
      <w:r w:rsidR="00B10A86" w:rsidRPr="00B10A86">
        <w:t xml:space="preserve"> </w:t>
      </w:r>
      <w:r>
        <w:t>o</w:t>
      </w:r>
      <w:r w:rsidRPr="00B10A86">
        <w:t xml:space="preserve">nset </w:t>
      </w:r>
      <w:r w:rsidR="00B10A86" w:rsidRPr="00B10A86">
        <w:t>glides in Sonoran Spanish provide evidence for cross-dialectal and intra-dialectal variation in syllabic affiliation.</w:t>
      </w:r>
      <w:r w:rsidR="00821899">
        <w:t xml:space="preserve"> </w:t>
      </w:r>
      <w:r w:rsidR="00E60717">
        <w:t>It is shown that an optimality theoretic model can capture and explain the sources of internal variation as competing factors which result in variation in output parsing.</w:t>
      </w:r>
    </w:p>
    <w:p w14:paraId="28C9F156" w14:textId="1195B6B3" w:rsidR="008D2CB8" w:rsidRDefault="00AE61C9" w:rsidP="009A2E5D">
      <w:pPr>
        <w:ind w:firstLine="720"/>
        <w:jc w:val="both"/>
      </w:pPr>
      <w:r>
        <w:t>Finally,</w:t>
      </w:r>
      <w:r w:rsidR="008D2CB8" w:rsidRPr="006B627D">
        <w:t xml:space="preserve"> </w:t>
      </w:r>
      <w:r w:rsidR="00E60717">
        <w:t>we gained</w:t>
      </w:r>
      <w:r w:rsidR="008D2CB8" w:rsidRPr="006B627D">
        <w:t xml:space="preserve"> insight on the status of </w:t>
      </w:r>
      <w:r w:rsidR="008D2CB8">
        <w:t>glides</w:t>
      </w:r>
      <w:r w:rsidR="008D2CB8" w:rsidRPr="006B627D">
        <w:t xml:space="preserve"> in this variety of Spanish</w:t>
      </w:r>
      <w:r w:rsidR="008D2CB8">
        <w:t xml:space="preserve"> and in Spanish phonology in general</w:t>
      </w:r>
      <w:r w:rsidR="008D2CB8" w:rsidRPr="006B627D">
        <w:t xml:space="preserve">. </w:t>
      </w:r>
      <w:proofErr w:type="gramStart"/>
      <w:r w:rsidR="008D2CB8">
        <w:t>Additionally</w:t>
      </w:r>
      <w:proofErr w:type="gramEnd"/>
      <w:r w:rsidR="008D2CB8" w:rsidRPr="006B627D">
        <w:t xml:space="preserve"> </w:t>
      </w:r>
      <w:r w:rsidR="008D2CB8">
        <w:t>the findings have implications</w:t>
      </w:r>
      <w:r w:rsidR="008D2CB8" w:rsidRPr="006B627D">
        <w:t xml:space="preserve"> for research on monolingual and bilingual acquisition and</w:t>
      </w:r>
      <w:r w:rsidR="008D2CB8">
        <w:t xml:space="preserve"> on</w:t>
      </w:r>
      <w:r w:rsidR="008D2CB8" w:rsidRPr="006B627D">
        <w:t xml:space="preserve"> acquisition errors (e.g., language learning, speech pathology, etc.), as work in these areas is based on phonological descriptions that could be inaccurate or inapplicable to all varieties</w:t>
      </w:r>
      <w:r w:rsidR="00E60717">
        <w:t>.</w:t>
      </w:r>
    </w:p>
    <w:p w14:paraId="6E1B4F9B" w14:textId="77777777" w:rsidR="008D2CB8" w:rsidRPr="00B10A86" w:rsidRDefault="008D2CB8" w:rsidP="009A2E5D">
      <w:pPr>
        <w:jc w:val="both"/>
      </w:pPr>
    </w:p>
    <w:p w14:paraId="44081C38" w14:textId="77777777" w:rsidR="00EF474E" w:rsidRPr="00B10A86" w:rsidRDefault="00EF474E" w:rsidP="00B10A86">
      <w:pPr>
        <w:ind w:left="360"/>
      </w:pPr>
    </w:p>
    <w:p w14:paraId="1848AB1C" w14:textId="77777777" w:rsidR="00550731" w:rsidRDefault="00A1607D">
      <w:pPr>
        <w:rPr>
          <w:b/>
          <w:bCs/>
        </w:rPr>
      </w:pPr>
      <w:r w:rsidRPr="009A2E5D">
        <w:rPr>
          <w:b/>
          <w:bCs/>
        </w:rPr>
        <w:t>Appendix</w:t>
      </w:r>
    </w:p>
    <w:p w14:paraId="52FB49D1" w14:textId="77777777" w:rsidR="00550731" w:rsidRDefault="00550731">
      <w:pPr>
        <w:rPr>
          <w:b/>
          <w:bCs/>
        </w:rPr>
      </w:pPr>
    </w:p>
    <w:p w14:paraId="1F948309" w14:textId="77777777" w:rsidR="00550731" w:rsidRPr="009D17AF" w:rsidRDefault="00550731" w:rsidP="00550731">
      <w:pPr>
        <w:rPr>
          <w:b/>
        </w:rPr>
      </w:pPr>
      <w:r w:rsidRPr="009D17AF">
        <w:rPr>
          <w:b/>
        </w:rPr>
        <w:t>Syllabic affiliation of prevocalic (postconsonantal) glides in Sonoran Spanish</w:t>
      </w:r>
    </w:p>
    <w:p w14:paraId="1F73C145" w14:textId="77777777" w:rsidR="00550731" w:rsidRDefault="00550731" w:rsidP="00550731"/>
    <w:p w14:paraId="36CA351B" w14:textId="75DEEB37" w:rsidR="00550731" w:rsidRDefault="00821899" w:rsidP="00550731">
      <w:r>
        <w:t>Hypothesis 1</w:t>
      </w:r>
    </w:p>
    <w:p w14:paraId="066419C4" w14:textId="77777777" w:rsidR="00550731" w:rsidRDefault="00550731" w:rsidP="00550731">
      <w:r>
        <w:tab/>
      </w:r>
      <w:r>
        <w:tab/>
      </w:r>
      <w:r>
        <w:tab/>
      </w:r>
      <w:r>
        <w:tab/>
      </w:r>
      <w:r>
        <w:tab/>
      </w:r>
    </w:p>
    <w:tbl>
      <w:tblPr>
        <w:tblStyle w:val="TableGrid"/>
        <w:tblW w:w="0" w:type="auto"/>
        <w:tblLook w:val="04A0" w:firstRow="1" w:lastRow="0" w:firstColumn="1" w:lastColumn="0" w:noHBand="0" w:noVBand="1"/>
      </w:tblPr>
      <w:tblGrid>
        <w:gridCol w:w="2136"/>
        <w:gridCol w:w="2144"/>
        <w:gridCol w:w="2197"/>
        <w:gridCol w:w="2153"/>
      </w:tblGrid>
      <w:tr w:rsidR="00550731" w14:paraId="1A94B0C7" w14:textId="77777777" w:rsidTr="001F63C8">
        <w:tc>
          <w:tcPr>
            <w:tcW w:w="2214" w:type="dxa"/>
          </w:tcPr>
          <w:p w14:paraId="493D1638" w14:textId="77777777" w:rsidR="00550731" w:rsidRDefault="00550731" w:rsidP="001F63C8">
            <w:r>
              <w:t>C+G+V+G</w:t>
            </w:r>
          </w:p>
        </w:tc>
        <w:tc>
          <w:tcPr>
            <w:tcW w:w="2214" w:type="dxa"/>
          </w:tcPr>
          <w:p w14:paraId="478A4E04" w14:textId="77777777" w:rsidR="00550731" w:rsidRDefault="00550731" w:rsidP="001F63C8">
            <w:r>
              <w:t>Nonce words</w:t>
            </w:r>
          </w:p>
        </w:tc>
        <w:tc>
          <w:tcPr>
            <w:tcW w:w="2214" w:type="dxa"/>
          </w:tcPr>
          <w:p w14:paraId="1FDFC9F8" w14:textId="77777777" w:rsidR="00550731" w:rsidRDefault="00550731" w:rsidP="001F63C8">
            <w:r>
              <w:t>C+G(round)+V+G</w:t>
            </w:r>
          </w:p>
        </w:tc>
        <w:tc>
          <w:tcPr>
            <w:tcW w:w="2214" w:type="dxa"/>
          </w:tcPr>
          <w:p w14:paraId="6753F2C0" w14:textId="77777777" w:rsidR="00550731" w:rsidRDefault="00550731" w:rsidP="001F63C8"/>
        </w:tc>
      </w:tr>
      <w:tr w:rsidR="00550731" w14:paraId="5276E9DE" w14:textId="77777777" w:rsidTr="001F63C8">
        <w:tc>
          <w:tcPr>
            <w:tcW w:w="2214" w:type="dxa"/>
          </w:tcPr>
          <w:p w14:paraId="554E93E4" w14:textId="77777777" w:rsidR="00550731" w:rsidRDefault="00550731" w:rsidP="001F63C8">
            <w:proofErr w:type="spellStart"/>
            <w:r>
              <w:t>pjaj</w:t>
            </w:r>
            <w:proofErr w:type="spellEnd"/>
            <w:r>
              <w:tab/>
            </w:r>
          </w:p>
        </w:tc>
        <w:tc>
          <w:tcPr>
            <w:tcW w:w="2214" w:type="dxa"/>
          </w:tcPr>
          <w:p w14:paraId="428C6440" w14:textId="77777777" w:rsidR="00550731" w:rsidRDefault="00550731" w:rsidP="001F63C8">
            <w:proofErr w:type="spellStart"/>
            <w:r>
              <w:t>lacap</w:t>
            </w:r>
            <w:proofErr w:type="spellEnd"/>
            <w:r>
              <w:t>[</w:t>
            </w:r>
            <w:proofErr w:type="spellStart"/>
            <w:r>
              <w:t>jaj</w:t>
            </w:r>
            <w:proofErr w:type="spellEnd"/>
            <w:r>
              <w:t>]</w:t>
            </w:r>
            <w:proofErr w:type="spellStart"/>
            <w:r>
              <w:t>sto</w:t>
            </w:r>
            <w:proofErr w:type="spellEnd"/>
          </w:p>
        </w:tc>
        <w:tc>
          <w:tcPr>
            <w:tcW w:w="2214" w:type="dxa"/>
          </w:tcPr>
          <w:p w14:paraId="1EEEBD99" w14:textId="77777777" w:rsidR="00550731" w:rsidRDefault="00550731" w:rsidP="001F63C8">
            <w:proofErr w:type="spellStart"/>
            <w:r>
              <w:t>pwaj</w:t>
            </w:r>
            <w:proofErr w:type="spellEnd"/>
            <w:r>
              <w:rPr>
                <w:rStyle w:val="FootnoteReference"/>
              </w:rPr>
              <w:footnoteReference w:id="1"/>
            </w:r>
            <w:r>
              <w:t xml:space="preserve"> </w:t>
            </w:r>
            <w:r w:rsidRPr="008236F2">
              <w:rPr>
                <w:sz w:val="20"/>
                <w:szCs w:val="20"/>
              </w:rPr>
              <w:t>(if onset restrictions, it should not be acceptable)</w:t>
            </w:r>
          </w:p>
        </w:tc>
        <w:tc>
          <w:tcPr>
            <w:tcW w:w="2214" w:type="dxa"/>
          </w:tcPr>
          <w:p w14:paraId="47EC61F6" w14:textId="77777777" w:rsidR="00550731" w:rsidRDefault="00550731" w:rsidP="001F63C8">
            <w:proofErr w:type="spellStart"/>
            <w:r>
              <w:t>lacap</w:t>
            </w:r>
            <w:proofErr w:type="spellEnd"/>
            <w:r>
              <w:t>[</w:t>
            </w:r>
            <w:proofErr w:type="spellStart"/>
            <w:r>
              <w:t>waj</w:t>
            </w:r>
            <w:proofErr w:type="spellEnd"/>
            <w:r>
              <w:t>]</w:t>
            </w:r>
            <w:proofErr w:type="spellStart"/>
            <w:r>
              <w:t>sto</w:t>
            </w:r>
            <w:proofErr w:type="spellEnd"/>
          </w:p>
        </w:tc>
      </w:tr>
      <w:tr w:rsidR="00550731" w14:paraId="22355C1C" w14:textId="77777777" w:rsidTr="001F63C8">
        <w:tc>
          <w:tcPr>
            <w:tcW w:w="2214" w:type="dxa"/>
          </w:tcPr>
          <w:p w14:paraId="36F6B8C6" w14:textId="77777777" w:rsidR="00550731" w:rsidRDefault="00550731" w:rsidP="001F63C8">
            <w:proofErr w:type="spellStart"/>
            <w:r>
              <w:t>bjaj</w:t>
            </w:r>
            <w:proofErr w:type="spellEnd"/>
          </w:p>
          <w:p w14:paraId="321B5694" w14:textId="77777777" w:rsidR="00550731" w:rsidRDefault="00550731" w:rsidP="001F63C8"/>
        </w:tc>
        <w:tc>
          <w:tcPr>
            <w:tcW w:w="2214" w:type="dxa"/>
          </w:tcPr>
          <w:p w14:paraId="5DD52CA7" w14:textId="77777777" w:rsidR="00550731" w:rsidRDefault="00550731" w:rsidP="001F63C8">
            <w:proofErr w:type="spellStart"/>
            <w:r>
              <w:t>lacab</w:t>
            </w:r>
            <w:proofErr w:type="spellEnd"/>
            <w:r>
              <w:t>[</w:t>
            </w:r>
            <w:proofErr w:type="spellStart"/>
            <w:r>
              <w:t>jaj</w:t>
            </w:r>
            <w:proofErr w:type="spellEnd"/>
            <w:r>
              <w:t>]</w:t>
            </w:r>
            <w:proofErr w:type="spellStart"/>
            <w:r>
              <w:t>sto</w:t>
            </w:r>
            <w:proofErr w:type="spellEnd"/>
          </w:p>
        </w:tc>
        <w:tc>
          <w:tcPr>
            <w:tcW w:w="2214" w:type="dxa"/>
          </w:tcPr>
          <w:p w14:paraId="561EE80C" w14:textId="77777777" w:rsidR="00550731" w:rsidRDefault="00550731" w:rsidP="001F63C8">
            <w:proofErr w:type="spellStart"/>
            <w:r>
              <w:t>bwaj</w:t>
            </w:r>
            <w:proofErr w:type="spellEnd"/>
          </w:p>
        </w:tc>
        <w:tc>
          <w:tcPr>
            <w:tcW w:w="2214" w:type="dxa"/>
          </w:tcPr>
          <w:p w14:paraId="7AB8E4FB" w14:textId="77777777" w:rsidR="00550731" w:rsidRDefault="00550731" w:rsidP="001F63C8">
            <w:proofErr w:type="spellStart"/>
            <w:r>
              <w:t>lacab</w:t>
            </w:r>
            <w:proofErr w:type="spellEnd"/>
            <w:r>
              <w:t>[</w:t>
            </w:r>
            <w:proofErr w:type="spellStart"/>
            <w:r>
              <w:t>waj</w:t>
            </w:r>
            <w:proofErr w:type="spellEnd"/>
            <w:r>
              <w:t>]</w:t>
            </w:r>
            <w:proofErr w:type="spellStart"/>
            <w:r>
              <w:t>sto</w:t>
            </w:r>
            <w:proofErr w:type="spellEnd"/>
          </w:p>
        </w:tc>
      </w:tr>
      <w:tr w:rsidR="00550731" w14:paraId="7F94425B" w14:textId="77777777" w:rsidTr="001F63C8">
        <w:tc>
          <w:tcPr>
            <w:tcW w:w="2214" w:type="dxa"/>
          </w:tcPr>
          <w:p w14:paraId="741B5970" w14:textId="77777777" w:rsidR="00550731" w:rsidRDefault="00550731" w:rsidP="001F63C8">
            <w:proofErr w:type="spellStart"/>
            <w:r>
              <w:t>fjaj</w:t>
            </w:r>
            <w:proofErr w:type="spellEnd"/>
          </w:p>
          <w:p w14:paraId="58431187" w14:textId="77777777" w:rsidR="00550731" w:rsidRDefault="00550731" w:rsidP="001F63C8"/>
        </w:tc>
        <w:tc>
          <w:tcPr>
            <w:tcW w:w="2214" w:type="dxa"/>
          </w:tcPr>
          <w:p w14:paraId="20043AFE" w14:textId="77777777" w:rsidR="00550731" w:rsidRDefault="00550731" w:rsidP="001F63C8">
            <w:proofErr w:type="spellStart"/>
            <w:r>
              <w:t>lacaf</w:t>
            </w:r>
            <w:proofErr w:type="spellEnd"/>
            <w:r>
              <w:t>[</w:t>
            </w:r>
            <w:proofErr w:type="spellStart"/>
            <w:r>
              <w:t>jaj</w:t>
            </w:r>
            <w:proofErr w:type="spellEnd"/>
            <w:r>
              <w:t>]</w:t>
            </w:r>
            <w:proofErr w:type="spellStart"/>
            <w:r>
              <w:t>sto</w:t>
            </w:r>
            <w:proofErr w:type="spellEnd"/>
          </w:p>
        </w:tc>
        <w:tc>
          <w:tcPr>
            <w:tcW w:w="2214" w:type="dxa"/>
          </w:tcPr>
          <w:p w14:paraId="5D57D8AB" w14:textId="77777777" w:rsidR="00550731" w:rsidRDefault="00550731" w:rsidP="001F63C8">
            <w:proofErr w:type="spellStart"/>
            <w:r>
              <w:t>fwaj</w:t>
            </w:r>
            <w:proofErr w:type="spellEnd"/>
          </w:p>
        </w:tc>
        <w:tc>
          <w:tcPr>
            <w:tcW w:w="2214" w:type="dxa"/>
          </w:tcPr>
          <w:p w14:paraId="0E201362" w14:textId="77777777" w:rsidR="00550731" w:rsidRDefault="00550731" w:rsidP="001F63C8">
            <w:proofErr w:type="spellStart"/>
            <w:r>
              <w:t>lacaf</w:t>
            </w:r>
            <w:proofErr w:type="spellEnd"/>
            <w:r>
              <w:t>[</w:t>
            </w:r>
            <w:proofErr w:type="spellStart"/>
            <w:r>
              <w:t>waj</w:t>
            </w:r>
            <w:proofErr w:type="spellEnd"/>
            <w:r>
              <w:t>]</w:t>
            </w:r>
            <w:proofErr w:type="spellStart"/>
            <w:r>
              <w:t>sto</w:t>
            </w:r>
            <w:proofErr w:type="spellEnd"/>
          </w:p>
        </w:tc>
      </w:tr>
      <w:tr w:rsidR="00550731" w14:paraId="1E110841" w14:textId="77777777" w:rsidTr="001F63C8">
        <w:tc>
          <w:tcPr>
            <w:tcW w:w="2214" w:type="dxa"/>
          </w:tcPr>
          <w:p w14:paraId="75C2A041" w14:textId="77777777" w:rsidR="00550731" w:rsidRDefault="00550731" w:rsidP="001F63C8">
            <w:proofErr w:type="spellStart"/>
            <w:r>
              <w:t>tjaj</w:t>
            </w:r>
            <w:proofErr w:type="spellEnd"/>
          </w:p>
        </w:tc>
        <w:tc>
          <w:tcPr>
            <w:tcW w:w="2214" w:type="dxa"/>
          </w:tcPr>
          <w:p w14:paraId="468ADFEA" w14:textId="77777777" w:rsidR="00550731" w:rsidRDefault="00550731" w:rsidP="001F63C8">
            <w:proofErr w:type="spellStart"/>
            <w:r>
              <w:t>lacat</w:t>
            </w:r>
            <w:proofErr w:type="spellEnd"/>
            <w:r>
              <w:t>[</w:t>
            </w:r>
            <w:proofErr w:type="spellStart"/>
            <w:r>
              <w:t>jaj</w:t>
            </w:r>
            <w:proofErr w:type="spellEnd"/>
            <w:r>
              <w:t>]</w:t>
            </w:r>
            <w:proofErr w:type="spellStart"/>
            <w:r>
              <w:t>sto</w:t>
            </w:r>
            <w:proofErr w:type="spellEnd"/>
          </w:p>
        </w:tc>
        <w:tc>
          <w:tcPr>
            <w:tcW w:w="2214" w:type="dxa"/>
          </w:tcPr>
          <w:p w14:paraId="58BCE90D" w14:textId="77777777" w:rsidR="00550731" w:rsidRDefault="00550731" w:rsidP="001F63C8">
            <w:proofErr w:type="spellStart"/>
            <w:r>
              <w:t>twaj</w:t>
            </w:r>
            <w:proofErr w:type="spellEnd"/>
          </w:p>
        </w:tc>
        <w:tc>
          <w:tcPr>
            <w:tcW w:w="2214" w:type="dxa"/>
          </w:tcPr>
          <w:p w14:paraId="624577C7" w14:textId="77777777" w:rsidR="00550731" w:rsidRDefault="00550731" w:rsidP="001F63C8">
            <w:proofErr w:type="spellStart"/>
            <w:r>
              <w:t>lacat</w:t>
            </w:r>
            <w:proofErr w:type="spellEnd"/>
            <w:r>
              <w:t>[</w:t>
            </w:r>
            <w:proofErr w:type="spellStart"/>
            <w:r>
              <w:t>waj</w:t>
            </w:r>
            <w:proofErr w:type="spellEnd"/>
            <w:r>
              <w:t>]</w:t>
            </w:r>
            <w:proofErr w:type="spellStart"/>
            <w:r>
              <w:t>sto</w:t>
            </w:r>
            <w:proofErr w:type="spellEnd"/>
          </w:p>
        </w:tc>
      </w:tr>
      <w:tr w:rsidR="00550731" w14:paraId="58702BF1" w14:textId="77777777" w:rsidTr="001F63C8">
        <w:tc>
          <w:tcPr>
            <w:tcW w:w="2214" w:type="dxa"/>
          </w:tcPr>
          <w:p w14:paraId="0E765BDD" w14:textId="77777777" w:rsidR="00550731" w:rsidRDefault="00550731" w:rsidP="001F63C8">
            <w:proofErr w:type="spellStart"/>
            <w:r>
              <w:t>djaj</w:t>
            </w:r>
            <w:proofErr w:type="spellEnd"/>
          </w:p>
        </w:tc>
        <w:tc>
          <w:tcPr>
            <w:tcW w:w="2214" w:type="dxa"/>
          </w:tcPr>
          <w:p w14:paraId="6DAEF43D" w14:textId="77777777" w:rsidR="00550731" w:rsidRDefault="00550731" w:rsidP="001F63C8">
            <w:r>
              <w:t>laced[</w:t>
            </w:r>
            <w:proofErr w:type="spellStart"/>
            <w:r>
              <w:t>jaj</w:t>
            </w:r>
            <w:proofErr w:type="spellEnd"/>
            <w:r>
              <w:t>]</w:t>
            </w:r>
            <w:proofErr w:type="spellStart"/>
            <w:r>
              <w:t>sto</w:t>
            </w:r>
            <w:proofErr w:type="spellEnd"/>
          </w:p>
        </w:tc>
        <w:tc>
          <w:tcPr>
            <w:tcW w:w="2214" w:type="dxa"/>
          </w:tcPr>
          <w:p w14:paraId="6BDCC8E2" w14:textId="77777777" w:rsidR="00550731" w:rsidRDefault="00550731" w:rsidP="001F63C8">
            <w:proofErr w:type="spellStart"/>
            <w:r>
              <w:t>dwaj</w:t>
            </w:r>
            <w:proofErr w:type="spellEnd"/>
          </w:p>
        </w:tc>
        <w:tc>
          <w:tcPr>
            <w:tcW w:w="2214" w:type="dxa"/>
          </w:tcPr>
          <w:p w14:paraId="101388B4" w14:textId="77777777" w:rsidR="00550731" w:rsidRDefault="00550731" w:rsidP="001F63C8">
            <w:proofErr w:type="spellStart"/>
            <w:r>
              <w:t>lacad</w:t>
            </w:r>
            <w:proofErr w:type="spellEnd"/>
            <w:r>
              <w:t>[</w:t>
            </w:r>
            <w:proofErr w:type="spellStart"/>
            <w:r>
              <w:t>waj</w:t>
            </w:r>
            <w:proofErr w:type="spellEnd"/>
            <w:r>
              <w:t>]</w:t>
            </w:r>
            <w:proofErr w:type="spellStart"/>
            <w:r>
              <w:t>sto</w:t>
            </w:r>
            <w:proofErr w:type="spellEnd"/>
          </w:p>
        </w:tc>
      </w:tr>
      <w:tr w:rsidR="00550731" w14:paraId="345ECDB6" w14:textId="77777777" w:rsidTr="001F63C8">
        <w:tc>
          <w:tcPr>
            <w:tcW w:w="2214" w:type="dxa"/>
          </w:tcPr>
          <w:p w14:paraId="6252B27C" w14:textId="77777777" w:rsidR="00550731" w:rsidRDefault="00550731" w:rsidP="001F63C8">
            <w:proofErr w:type="spellStart"/>
            <w:r>
              <w:t>kjaj</w:t>
            </w:r>
            <w:proofErr w:type="spellEnd"/>
          </w:p>
        </w:tc>
        <w:tc>
          <w:tcPr>
            <w:tcW w:w="2214" w:type="dxa"/>
          </w:tcPr>
          <w:p w14:paraId="19963B81" w14:textId="77777777" w:rsidR="00550731" w:rsidRDefault="00550731" w:rsidP="001F63C8">
            <w:proofErr w:type="spellStart"/>
            <w:r>
              <w:t>lacak</w:t>
            </w:r>
            <w:proofErr w:type="spellEnd"/>
            <w:r>
              <w:t>[</w:t>
            </w:r>
            <w:proofErr w:type="spellStart"/>
            <w:r>
              <w:t>jaj</w:t>
            </w:r>
            <w:proofErr w:type="spellEnd"/>
            <w:r>
              <w:t>]</w:t>
            </w:r>
            <w:proofErr w:type="spellStart"/>
            <w:r>
              <w:t>sto</w:t>
            </w:r>
            <w:proofErr w:type="spellEnd"/>
          </w:p>
        </w:tc>
        <w:tc>
          <w:tcPr>
            <w:tcW w:w="2214" w:type="dxa"/>
          </w:tcPr>
          <w:p w14:paraId="33759264" w14:textId="77777777" w:rsidR="00550731" w:rsidRDefault="00550731" w:rsidP="001F63C8">
            <w:proofErr w:type="spellStart"/>
            <w:r>
              <w:t>kwaj</w:t>
            </w:r>
            <w:proofErr w:type="spellEnd"/>
          </w:p>
        </w:tc>
        <w:tc>
          <w:tcPr>
            <w:tcW w:w="2214" w:type="dxa"/>
          </w:tcPr>
          <w:p w14:paraId="407DC797" w14:textId="77777777" w:rsidR="00550731" w:rsidRDefault="00550731" w:rsidP="001F63C8">
            <w:proofErr w:type="spellStart"/>
            <w:r>
              <w:t>lacak</w:t>
            </w:r>
            <w:proofErr w:type="spellEnd"/>
            <w:r>
              <w:t>[</w:t>
            </w:r>
            <w:proofErr w:type="spellStart"/>
            <w:r>
              <w:t>waj</w:t>
            </w:r>
            <w:proofErr w:type="spellEnd"/>
            <w:r>
              <w:t>]</w:t>
            </w:r>
            <w:proofErr w:type="spellStart"/>
            <w:r>
              <w:t>sto</w:t>
            </w:r>
            <w:proofErr w:type="spellEnd"/>
          </w:p>
        </w:tc>
      </w:tr>
      <w:tr w:rsidR="00550731" w14:paraId="460489A7" w14:textId="77777777" w:rsidTr="001F63C8">
        <w:tc>
          <w:tcPr>
            <w:tcW w:w="2214" w:type="dxa"/>
          </w:tcPr>
          <w:p w14:paraId="3406A180" w14:textId="77777777" w:rsidR="00550731" w:rsidRDefault="00550731" w:rsidP="001F63C8">
            <w:proofErr w:type="spellStart"/>
            <w:r>
              <w:t>gjaj</w:t>
            </w:r>
            <w:proofErr w:type="spellEnd"/>
          </w:p>
        </w:tc>
        <w:tc>
          <w:tcPr>
            <w:tcW w:w="2214" w:type="dxa"/>
          </w:tcPr>
          <w:p w14:paraId="7D6E71EE" w14:textId="77777777" w:rsidR="00550731" w:rsidRDefault="00550731" w:rsidP="001F63C8">
            <w:proofErr w:type="spellStart"/>
            <w:r>
              <w:t>lacag</w:t>
            </w:r>
            <w:proofErr w:type="spellEnd"/>
            <w:r>
              <w:t>[</w:t>
            </w:r>
            <w:proofErr w:type="spellStart"/>
            <w:r>
              <w:t>jaj</w:t>
            </w:r>
            <w:proofErr w:type="spellEnd"/>
            <w:r>
              <w:t>]</w:t>
            </w:r>
            <w:proofErr w:type="spellStart"/>
            <w:r>
              <w:t>sto</w:t>
            </w:r>
            <w:proofErr w:type="spellEnd"/>
          </w:p>
        </w:tc>
        <w:tc>
          <w:tcPr>
            <w:tcW w:w="2214" w:type="dxa"/>
          </w:tcPr>
          <w:p w14:paraId="1115ADC7" w14:textId="77777777" w:rsidR="00550731" w:rsidRDefault="00550731" w:rsidP="001F63C8">
            <w:proofErr w:type="spellStart"/>
            <w:r>
              <w:t>gwaj</w:t>
            </w:r>
            <w:proofErr w:type="spellEnd"/>
          </w:p>
        </w:tc>
        <w:tc>
          <w:tcPr>
            <w:tcW w:w="2214" w:type="dxa"/>
          </w:tcPr>
          <w:p w14:paraId="07B85794" w14:textId="77777777" w:rsidR="00550731" w:rsidRDefault="00550731" w:rsidP="001F63C8">
            <w:proofErr w:type="spellStart"/>
            <w:r>
              <w:t>lacag</w:t>
            </w:r>
            <w:proofErr w:type="spellEnd"/>
            <w:r>
              <w:t>[</w:t>
            </w:r>
            <w:proofErr w:type="spellStart"/>
            <w:r>
              <w:t>waj</w:t>
            </w:r>
            <w:proofErr w:type="spellEnd"/>
            <w:r>
              <w:t>]</w:t>
            </w:r>
            <w:proofErr w:type="spellStart"/>
            <w:r>
              <w:t>sto</w:t>
            </w:r>
            <w:proofErr w:type="spellEnd"/>
          </w:p>
        </w:tc>
      </w:tr>
      <w:tr w:rsidR="00550731" w14:paraId="4A654AA8" w14:textId="77777777" w:rsidTr="001F63C8">
        <w:tc>
          <w:tcPr>
            <w:tcW w:w="2214" w:type="dxa"/>
          </w:tcPr>
          <w:p w14:paraId="3721B10C" w14:textId="77777777" w:rsidR="00550731" w:rsidRDefault="00550731" w:rsidP="001F63C8"/>
        </w:tc>
        <w:tc>
          <w:tcPr>
            <w:tcW w:w="2214" w:type="dxa"/>
          </w:tcPr>
          <w:p w14:paraId="2291E9FC" w14:textId="77777777" w:rsidR="00550731" w:rsidRDefault="00550731" w:rsidP="001F63C8"/>
        </w:tc>
        <w:tc>
          <w:tcPr>
            <w:tcW w:w="2214" w:type="dxa"/>
          </w:tcPr>
          <w:p w14:paraId="52CA2D1B" w14:textId="77777777" w:rsidR="00550731" w:rsidRDefault="00550731" w:rsidP="001F63C8"/>
        </w:tc>
        <w:tc>
          <w:tcPr>
            <w:tcW w:w="2214" w:type="dxa"/>
          </w:tcPr>
          <w:p w14:paraId="3131465E" w14:textId="77777777" w:rsidR="00550731" w:rsidRDefault="00550731" w:rsidP="001F63C8"/>
        </w:tc>
      </w:tr>
    </w:tbl>
    <w:p w14:paraId="2AEDE5F3" w14:textId="77777777" w:rsidR="00550731" w:rsidRDefault="00550731" w:rsidP="00550731"/>
    <w:p w14:paraId="039B69BB" w14:textId="77777777" w:rsidR="00550731" w:rsidRDefault="00550731" w:rsidP="00550731"/>
    <w:p w14:paraId="7C33E539" w14:textId="058061CE" w:rsidR="00550731" w:rsidRDefault="00550731" w:rsidP="00550731">
      <w:r>
        <w:t>Hypothesis 2</w:t>
      </w:r>
    </w:p>
    <w:p w14:paraId="6DEDC80C" w14:textId="77777777" w:rsidR="00550731" w:rsidRDefault="00550731" w:rsidP="00550731"/>
    <w:p w14:paraId="56205671" w14:textId="77777777" w:rsidR="00550731" w:rsidRPr="008154A9" w:rsidRDefault="00550731" w:rsidP="00550731">
      <w:pPr>
        <w:rPr>
          <w:u w:val="single"/>
        </w:rPr>
      </w:pPr>
      <w:r w:rsidRPr="008154A9">
        <w:rPr>
          <w:u w:val="single"/>
        </w:rPr>
        <w:t>nonce words</w:t>
      </w:r>
    </w:p>
    <w:p w14:paraId="31A0FE0D" w14:textId="77777777" w:rsidR="00550731" w:rsidRDefault="00550731" w:rsidP="00550731">
      <w:r>
        <w:t>[</w:t>
      </w:r>
      <w:proofErr w:type="spellStart"/>
      <w:r>
        <w:t>tʃ</w:t>
      </w:r>
      <w:proofErr w:type="spellEnd"/>
      <w:r>
        <w:t>]__</w:t>
      </w:r>
    </w:p>
    <w:p w14:paraId="083EF9C4" w14:textId="77777777" w:rsidR="00550731" w:rsidRDefault="00550731" w:rsidP="00550731">
      <w:proofErr w:type="spellStart"/>
      <w:r>
        <w:t>ch</w:t>
      </w:r>
      <w:proofErr w:type="spellEnd"/>
      <w:r>
        <w:t>[j]</w:t>
      </w:r>
      <w:proofErr w:type="spellStart"/>
      <w:r>
        <w:t>eba</w:t>
      </w:r>
      <w:proofErr w:type="spellEnd"/>
    </w:p>
    <w:p w14:paraId="73007ACA" w14:textId="77777777" w:rsidR="00550731" w:rsidRDefault="00550731" w:rsidP="00550731">
      <w:proofErr w:type="spellStart"/>
      <w:r>
        <w:t>meboch</w:t>
      </w:r>
      <w:proofErr w:type="spellEnd"/>
      <w:r>
        <w:t>[j]</w:t>
      </w:r>
      <w:proofErr w:type="spellStart"/>
      <w:r>
        <w:t>ena</w:t>
      </w:r>
      <w:proofErr w:type="spellEnd"/>
    </w:p>
    <w:p w14:paraId="74738620" w14:textId="77777777" w:rsidR="00550731" w:rsidRDefault="00550731" w:rsidP="00550731"/>
    <w:p w14:paraId="0EED6573" w14:textId="77777777" w:rsidR="00550731" w:rsidRDefault="00550731" w:rsidP="00550731">
      <w:r>
        <w:t>[j]__</w:t>
      </w:r>
    </w:p>
    <w:p w14:paraId="4459AEF0" w14:textId="77777777" w:rsidR="00550731" w:rsidRDefault="00550731" w:rsidP="00550731">
      <w:proofErr w:type="spellStart"/>
      <w:r>
        <w:t>ll</w:t>
      </w:r>
      <w:proofErr w:type="spellEnd"/>
      <w:r>
        <w:t>[j]ape</w:t>
      </w:r>
    </w:p>
    <w:p w14:paraId="3F9915F0" w14:textId="77777777" w:rsidR="00550731" w:rsidRDefault="00550731" w:rsidP="00550731">
      <w:proofErr w:type="spellStart"/>
      <w:r>
        <w:t>ruy</w:t>
      </w:r>
      <w:proofErr w:type="spellEnd"/>
      <w:r>
        <w:t>[j]ola</w:t>
      </w:r>
    </w:p>
    <w:p w14:paraId="6EEB6F7A" w14:textId="77777777" w:rsidR="00550731" w:rsidRDefault="00550731" w:rsidP="00550731">
      <w:r>
        <w:lastRenderedPageBreak/>
        <w:t>pay[j]</w:t>
      </w:r>
      <w:proofErr w:type="spellStart"/>
      <w:r>
        <w:t>elo</w:t>
      </w:r>
      <w:proofErr w:type="spellEnd"/>
    </w:p>
    <w:p w14:paraId="59208C9C" w14:textId="77777777" w:rsidR="00550731" w:rsidRDefault="00550731" w:rsidP="00550731">
      <w:proofErr w:type="spellStart"/>
      <w:r>
        <w:t>costoñ</w:t>
      </w:r>
      <w:proofErr w:type="spellEnd"/>
      <w:r>
        <w:t>[j]</w:t>
      </w:r>
      <w:proofErr w:type="spellStart"/>
      <w:r>
        <w:t>elo</w:t>
      </w:r>
      <w:proofErr w:type="spellEnd"/>
    </w:p>
    <w:p w14:paraId="50BF2F16" w14:textId="77777777" w:rsidR="00550731" w:rsidRDefault="00550731" w:rsidP="00550731"/>
    <w:p w14:paraId="517E46D8" w14:textId="77777777" w:rsidR="00550731" w:rsidRDefault="00550731" w:rsidP="00550731">
      <w:r>
        <w:t>[ɲ]__</w:t>
      </w:r>
    </w:p>
    <w:p w14:paraId="74709CDD" w14:textId="77777777" w:rsidR="00550731" w:rsidRDefault="00550731" w:rsidP="00550731">
      <w:proofErr w:type="spellStart"/>
      <w:r>
        <w:t>mañ</w:t>
      </w:r>
      <w:proofErr w:type="spellEnd"/>
      <w:r>
        <w:t>[j]</w:t>
      </w:r>
      <w:proofErr w:type="spellStart"/>
      <w:r>
        <w:t>ela</w:t>
      </w:r>
      <w:proofErr w:type="spellEnd"/>
    </w:p>
    <w:p w14:paraId="465855AD" w14:textId="3D08560A" w:rsidR="00550731" w:rsidRDefault="00550731" w:rsidP="00550731"/>
    <w:p w14:paraId="30B984FB" w14:textId="075BA193" w:rsidR="00B10A86" w:rsidRPr="00EC78A2" w:rsidRDefault="002C1353" w:rsidP="00B10A86">
      <w:pPr>
        <w:rPr>
          <w:b/>
          <w:bCs/>
        </w:rPr>
      </w:pPr>
      <w:r w:rsidRPr="00EC78A2">
        <w:rPr>
          <w:b/>
          <w:bCs/>
        </w:rPr>
        <w:t>References</w:t>
      </w:r>
    </w:p>
    <w:p w14:paraId="33B87394" w14:textId="4636BDBF" w:rsidR="008D6919" w:rsidRDefault="008D6919" w:rsidP="00E86DB2"/>
    <w:p w14:paraId="61BD4BCA" w14:textId="535064D6" w:rsidR="008D6919" w:rsidRDefault="008D6919" w:rsidP="00636412">
      <w:pPr>
        <w:jc w:val="both"/>
      </w:pPr>
      <w:r w:rsidRPr="008D6919">
        <w:rPr>
          <w:lang w:val="es-ES"/>
        </w:rPr>
        <w:t>Alvar, M</w:t>
      </w:r>
      <w:r w:rsidR="00D654A4">
        <w:rPr>
          <w:lang w:val="es-ES"/>
        </w:rPr>
        <w:t>anuel.</w:t>
      </w:r>
      <w:r w:rsidRPr="008D6919">
        <w:rPr>
          <w:lang w:val="es-ES"/>
        </w:rPr>
        <w:t xml:space="preserve"> 1996. </w:t>
      </w:r>
      <w:r w:rsidRPr="008D6919">
        <w:rPr>
          <w:i/>
          <w:iCs/>
          <w:lang w:val="es-ES"/>
        </w:rPr>
        <w:t>Manual de dialectología hispánica</w:t>
      </w:r>
      <w:r w:rsidRPr="008D6919">
        <w:rPr>
          <w:lang w:val="es-ES"/>
        </w:rPr>
        <w:t xml:space="preserve">. </w:t>
      </w:r>
      <w:r w:rsidRPr="008D6919">
        <w:t xml:space="preserve">Barcelona: Ariel. </w:t>
      </w:r>
    </w:p>
    <w:p w14:paraId="3F6FC85D" w14:textId="3E666A35" w:rsidR="00755E43" w:rsidRDefault="00755E43" w:rsidP="00636412">
      <w:pPr>
        <w:jc w:val="both"/>
      </w:pPr>
    </w:p>
    <w:p w14:paraId="15659A53" w14:textId="54164A36" w:rsidR="00755E43" w:rsidRPr="00E86DB2" w:rsidRDefault="00755E43" w:rsidP="00E86DB2">
      <w:pPr>
        <w:autoSpaceDE w:val="0"/>
        <w:autoSpaceDN w:val="0"/>
        <w:adjustRightInd w:val="0"/>
        <w:ind w:right="-90"/>
        <w:jc w:val="both"/>
      </w:pPr>
      <w:r w:rsidRPr="00E86DB2">
        <w:t>Anderson, Raquel T. 2002. Onset clusters and the sonority sequencing principle in</w:t>
      </w:r>
      <w:r w:rsidR="00636412">
        <w:t xml:space="preserve"> </w:t>
      </w:r>
      <w:r w:rsidRPr="00E86DB2">
        <w:t xml:space="preserve">Spanish: A treatment efficacy study. In Fay Windsor, M. Louise </w:t>
      </w:r>
      <w:proofErr w:type="gramStart"/>
      <w:r w:rsidRPr="00E86DB2">
        <w:t>Kelley</w:t>
      </w:r>
      <w:proofErr w:type="gramEnd"/>
      <w:r w:rsidRPr="00E86DB2">
        <w:t xml:space="preserve"> </w:t>
      </w:r>
      <w:r>
        <w:t xml:space="preserve">and </w:t>
      </w:r>
      <w:r w:rsidRPr="00E86DB2">
        <w:t xml:space="preserve">Nigel Hewlett (eds.), </w:t>
      </w:r>
      <w:r w:rsidRPr="00E86DB2">
        <w:rPr>
          <w:i/>
          <w:iCs/>
        </w:rPr>
        <w:t>Investigations in clinical phonetics and linguistics</w:t>
      </w:r>
      <w:r w:rsidRPr="00E86DB2">
        <w:t>, 213-</w:t>
      </w:r>
      <w:r>
        <w:t xml:space="preserve"> </w:t>
      </w:r>
      <w:r w:rsidRPr="00E86DB2">
        <w:t>224. Mahwah, NJ: Lawrence Erlbaum Associates.</w:t>
      </w:r>
    </w:p>
    <w:p w14:paraId="349996B2" w14:textId="77777777" w:rsidR="00263B4A" w:rsidRDefault="00263B4A" w:rsidP="00636412">
      <w:pPr>
        <w:jc w:val="both"/>
      </w:pPr>
    </w:p>
    <w:p w14:paraId="031FA249" w14:textId="03BF31BA" w:rsidR="00263B4A" w:rsidRDefault="00263B4A" w:rsidP="00E86DB2">
      <w:pPr>
        <w:jc w:val="both"/>
      </w:pPr>
      <w:proofErr w:type="spellStart"/>
      <w:r>
        <w:t>Bakovi</w:t>
      </w:r>
      <w:r w:rsidRPr="002C4B58">
        <w:t>ć</w:t>
      </w:r>
      <w:proofErr w:type="spellEnd"/>
      <w:r>
        <w:t xml:space="preserve">, Eric. 2006. Hiatus resolution and incomplete identity. </w:t>
      </w:r>
      <w:proofErr w:type="gramStart"/>
      <w:r w:rsidRPr="002C4B58">
        <w:rPr>
          <w:lang w:val="es-ES"/>
        </w:rPr>
        <w:t>In Fernando</w:t>
      </w:r>
      <w:proofErr w:type="gramEnd"/>
      <w:r w:rsidRPr="002C4B58">
        <w:rPr>
          <w:lang w:val="es-ES"/>
        </w:rPr>
        <w:t xml:space="preserve"> Martínez-Gil and Sonia Colina (eds.) </w:t>
      </w:r>
      <w:r w:rsidRPr="00636412">
        <w:rPr>
          <w:i/>
          <w:iCs/>
        </w:rPr>
        <w:t>Optimality-</w:t>
      </w:r>
      <w:r w:rsidRPr="002C4B58">
        <w:rPr>
          <w:i/>
          <w:iCs/>
        </w:rPr>
        <w:t>t</w:t>
      </w:r>
      <w:r w:rsidRPr="00636412">
        <w:rPr>
          <w:i/>
          <w:iCs/>
        </w:rPr>
        <w:t xml:space="preserve">heoretic </w:t>
      </w:r>
      <w:r w:rsidRPr="002C4B58">
        <w:rPr>
          <w:i/>
          <w:iCs/>
        </w:rPr>
        <w:t>s</w:t>
      </w:r>
      <w:r w:rsidRPr="00636412">
        <w:rPr>
          <w:i/>
          <w:iCs/>
        </w:rPr>
        <w:t xml:space="preserve">tudies in Spanish </w:t>
      </w:r>
      <w:r w:rsidRPr="002C4B58">
        <w:rPr>
          <w:i/>
          <w:iCs/>
        </w:rPr>
        <w:t>p</w:t>
      </w:r>
      <w:r w:rsidRPr="00636412">
        <w:rPr>
          <w:i/>
          <w:iCs/>
        </w:rPr>
        <w:t>honology</w:t>
      </w:r>
      <w:r>
        <w:t>, 62-73. Amsterdam and Philadelphia: John Benjamins.</w:t>
      </w:r>
    </w:p>
    <w:p w14:paraId="2E56DF02" w14:textId="77777777" w:rsidR="008D6919" w:rsidRDefault="008D6919" w:rsidP="002C4B58">
      <w:pPr>
        <w:jc w:val="both"/>
      </w:pPr>
    </w:p>
    <w:p w14:paraId="5E2330A0" w14:textId="602495E2" w:rsidR="00964419" w:rsidRDefault="00964419" w:rsidP="002C4B58">
      <w:pPr>
        <w:jc w:val="both"/>
      </w:pPr>
      <w:r w:rsidRPr="00964419">
        <w:t>Barlow, J</w:t>
      </w:r>
      <w:r w:rsidR="00821899">
        <w:t>essica.</w:t>
      </w:r>
      <w:r w:rsidRPr="00964419">
        <w:t xml:space="preserve"> 2005</w:t>
      </w:r>
      <w:r w:rsidR="00A04F17">
        <w:t>.</w:t>
      </w:r>
      <w:r w:rsidRPr="00964419">
        <w:t xml:space="preserve"> Phonological </w:t>
      </w:r>
      <w:r w:rsidR="00A04F17">
        <w:t>c</w:t>
      </w:r>
      <w:r w:rsidR="00A04F17" w:rsidRPr="00964419">
        <w:t xml:space="preserve">hange </w:t>
      </w:r>
      <w:r w:rsidRPr="00964419">
        <w:t xml:space="preserve">and the </w:t>
      </w:r>
      <w:r w:rsidR="00A04F17">
        <w:t>r</w:t>
      </w:r>
      <w:r w:rsidR="00A04F17" w:rsidRPr="00964419">
        <w:t xml:space="preserve">epresentation </w:t>
      </w:r>
      <w:r w:rsidRPr="00964419">
        <w:t xml:space="preserve">of </w:t>
      </w:r>
      <w:r w:rsidR="00A04F17">
        <w:t>c</w:t>
      </w:r>
      <w:r w:rsidR="00A04F17" w:rsidRPr="00964419">
        <w:t xml:space="preserve">onsonant </w:t>
      </w:r>
      <w:r w:rsidR="00A04F17">
        <w:t>c</w:t>
      </w:r>
      <w:r w:rsidR="00A04F17" w:rsidRPr="00964419">
        <w:t xml:space="preserve">lusters </w:t>
      </w:r>
      <w:r w:rsidRPr="00964419">
        <w:t>in Spanish:</w:t>
      </w:r>
      <w:r>
        <w:t xml:space="preserve"> </w:t>
      </w:r>
      <w:r w:rsidRPr="00964419">
        <w:t xml:space="preserve">A </w:t>
      </w:r>
      <w:r w:rsidR="00A04F17">
        <w:t>c</w:t>
      </w:r>
      <w:r w:rsidR="00A04F17" w:rsidRPr="00964419">
        <w:t xml:space="preserve">ase </w:t>
      </w:r>
      <w:r w:rsidR="00A04F17">
        <w:t>s</w:t>
      </w:r>
      <w:r w:rsidR="00A04F17" w:rsidRPr="00964419">
        <w:t>tudy</w:t>
      </w:r>
      <w:r w:rsidR="005A53C3">
        <w:t xml:space="preserve">. </w:t>
      </w:r>
      <w:r w:rsidRPr="002C4B58">
        <w:rPr>
          <w:i/>
          <w:iCs/>
        </w:rPr>
        <w:t>Clinical Linguistics and Phonetics</w:t>
      </w:r>
      <w:r w:rsidRPr="00964419">
        <w:t xml:space="preserve"> 19</w:t>
      </w:r>
      <w:r w:rsidR="005A53C3">
        <w:t xml:space="preserve">. </w:t>
      </w:r>
      <w:r w:rsidRPr="00964419">
        <w:t>659–679.</w:t>
      </w:r>
    </w:p>
    <w:p w14:paraId="3B451419" w14:textId="6420E623" w:rsidR="00C872E1" w:rsidRDefault="00C872E1" w:rsidP="002C4B58">
      <w:pPr>
        <w:jc w:val="both"/>
      </w:pPr>
    </w:p>
    <w:p w14:paraId="5738B436" w14:textId="21759970" w:rsidR="0033498E" w:rsidRDefault="00C872E1" w:rsidP="002C4B58">
      <w:pPr>
        <w:pStyle w:val="Bibliography"/>
        <w:jc w:val="both"/>
      </w:pPr>
      <w:bookmarkStart w:id="11" w:name="ref-barr2013random"/>
      <w:r>
        <w:t>Barr, D</w:t>
      </w:r>
      <w:r w:rsidR="00821899">
        <w:t>ale</w:t>
      </w:r>
      <w:r>
        <w:t xml:space="preserve"> J., </w:t>
      </w:r>
      <w:r w:rsidR="00821899">
        <w:t xml:space="preserve">Roger </w:t>
      </w:r>
      <w:r>
        <w:t xml:space="preserve">Levy, </w:t>
      </w:r>
      <w:r w:rsidR="00821899">
        <w:t xml:space="preserve">Christoph </w:t>
      </w:r>
      <w:r>
        <w:t xml:space="preserve">Scheepers, </w:t>
      </w:r>
      <w:r w:rsidR="00821899">
        <w:t>and Harry J.</w:t>
      </w:r>
      <w:r>
        <w:t xml:space="preserve"> </w:t>
      </w:r>
      <w:proofErr w:type="spellStart"/>
      <w:r>
        <w:t>Tily</w:t>
      </w:r>
      <w:proofErr w:type="spellEnd"/>
      <w:r w:rsidR="00821899">
        <w:t xml:space="preserve">. </w:t>
      </w:r>
      <w:r>
        <w:t xml:space="preserve">2013. Random effects structure for confirmatory hypothesis testing: Keep it maximal. </w:t>
      </w:r>
      <w:r>
        <w:rPr>
          <w:i/>
          <w:iCs/>
        </w:rPr>
        <w:t>Journal of Memory and Language</w:t>
      </w:r>
      <w:r>
        <w:t xml:space="preserve"> </w:t>
      </w:r>
      <w:r w:rsidRPr="002C4B58">
        <w:t>68</w:t>
      </w:r>
      <w:r>
        <w:t>(3)</w:t>
      </w:r>
      <w:r w:rsidR="005A53C3">
        <w:t xml:space="preserve">. </w:t>
      </w:r>
      <w:r>
        <w:t>255–278.</w:t>
      </w:r>
      <w:bookmarkEnd w:id="11"/>
    </w:p>
    <w:p w14:paraId="2BC6FF1E" w14:textId="74213393" w:rsidR="008D6919" w:rsidRDefault="008D6919" w:rsidP="002C4B58">
      <w:pPr>
        <w:jc w:val="both"/>
      </w:pPr>
      <w:r w:rsidRPr="008D6919">
        <w:t>Boersma, P</w:t>
      </w:r>
      <w:r w:rsidR="00821899">
        <w:t>aul</w:t>
      </w:r>
      <w:r w:rsidRPr="008D6919">
        <w:t xml:space="preserve"> and </w:t>
      </w:r>
      <w:r w:rsidR="00821899">
        <w:t xml:space="preserve">Bruce </w:t>
      </w:r>
      <w:r w:rsidRPr="008D6919">
        <w:t>Hayes</w:t>
      </w:r>
      <w:r w:rsidR="00821899">
        <w:t xml:space="preserve"> </w:t>
      </w:r>
      <w:r w:rsidRPr="008D6919">
        <w:t xml:space="preserve">2001. Empirical tests of the Gradual Learning Algorithm. </w:t>
      </w:r>
      <w:r w:rsidRPr="008D6919">
        <w:rPr>
          <w:i/>
          <w:iCs/>
        </w:rPr>
        <w:t>Linguistic Inquiry</w:t>
      </w:r>
      <w:r w:rsidRPr="008D6919">
        <w:t xml:space="preserve"> 32. 45-86.</w:t>
      </w:r>
    </w:p>
    <w:p w14:paraId="31F79DC4" w14:textId="77777777" w:rsidR="00D654A4" w:rsidRDefault="00D654A4" w:rsidP="002C4B58">
      <w:pPr>
        <w:jc w:val="both"/>
      </w:pPr>
    </w:p>
    <w:p w14:paraId="09F9E3CA" w14:textId="692EA5A2" w:rsidR="008D6919" w:rsidRDefault="00C872E1" w:rsidP="00D654A4">
      <w:pPr>
        <w:rPr>
          <w:rStyle w:val="Hyperlink"/>
        </w:rPr>
      </w:pPr>
      <w:bookmarkStart w:id="12" w:name="ref-R_brms_a"/>
      <w:proofErr w:type="spellStart"/>
      <w:r>
        <w:t>Bürkner</w:t>
      </w:r>
      <w:proofErr w:type="spellEnd"/>
      <w:r>
        <w:t xml:space="preserve">, </w:t>
      </w:r>
      <w:r w:rsidR="00D654A4">
        <w:t xml:space="preserve">Paul-Christian. </w:t>
      </w:r>
      <w:r>
        <w:t xml:space="preserve">2017. brms: An R package for Bayesian multilevel models using Stan. </w:t>
      </w:r>
      <w:r>
        <w:rPr>
          <w:i/>
          <w:iCs/>
        </w:rPr>
        <w:t>Journal of Statistical Software</w:t>
      </w:r>
      <w:r>
        <w:t xml:space="preserve"> </w:t>
      </w:r>
      <w:r w:rsidRPr="00F8409E">
        <w:t>80</w:t>
      </w:r>
      <w:r>
        <w:t>(1)</w:t>
      </w:r>
      <w:r w:rsidR="005A53C3">
        <w:t>.</w:t>
      </w:r>
      <w:r>
        <w:t xml:space="preserve"> 1–28. </w:t>
      </w:r>
      <w:hyperlink r:id="rId19">
        <w:r>
          <w:rPr>
            <w:rStyle w:val="Hyperlink"/>
          </w:rPr>
          <w:t>https://doi.org/10.18637/jss.v080.i01</w:t>
        </w:r>
      </w:hyperlink>
      <w:bookmarkEnd w:id="12"/>
    </w:p>
    <w:p w14:paraId="772080DA" w14:textId="77777777" w:rsidR="00E70F6B" w:rsidRPr="00636412" w:rsidRDefault="00E70F6B" w:rsidP="00F8409E">
      <w:pPr>
        <w:rPr>
          <w:rStyle w:val="Hyperlink"/>
          <w:color w:val="auto"/>
          <w:u w:val="none"/>
        </w:rPr>
      </w:pPr>
    </w:p>
    <w:p w14:paraId="09333ECC" w14:textId="3ABBF43C" w:rsidR="008D6919" w:rsidRDefault="008D6919" w:rsidP="008D6919">
      <w:pPr>
        <w:jc w:val="both"/>
      </w:pPr>
      <w:r w:rsidRPr="008D6919">
        <w:t xml:space="preserve">Canfield, </w:t>
      </w:r>
      <w:r w:rsidR="00E70F6B">
        <w:t xml:space="preserve">D. </w:t>
      </w:r>
      <w:r w:rsidRPr="008D6919">
        <w:t>L</w:t>
      </w:r>
      <w:r w:rsidR="00E70F6B">
        <w:t>incoln</w:t>
      </w:r>
      <w:r w:rsidRPr="008D6919">
        <w:t xml:space="preserve">. 1981. </w:t>
      </w:r>
      <w:r w:rsidRPr="008D6919">
        <w:rPr>
          <w:i/>
          <w:iCs/>
        </w:rPr>
        <w:t>Spanish Pronunciation in the Americas</w:t>
      </w:r>
      <w:r w:rsidRPr="008D6919">
        <w:t xml:space="preserve">. Chicago: U. of Chicago P. </w:t>
      </w:r>
    </w:p>
    <w:p w14:paraId="4836F078" w14:textId="7EB3FDC9" w:rsidR="00755E43" w:rsidRDefault="00755E43" w:rsidP="008D6919">
      <w:pPr>
        <w:jc w:val="both"/>
      </w:pPr>
    </w:p>
    <w:p w14:paraId="01F2932F" w14:textId="0C58DEBC" w:rsidR="00755E43" w:rsidRPr="008706DE" w:rsidRDefault="00755E43" w:rsidP="00755E43">
      <w:r w:rsidRPr="008706DE">
        <w:t>Clements, G</w:t>
      </w:r>
      <w:r>
        <w:t>eorge</w:t>
      </w:r>
      <w:r w:rsidRPr="008706DE">
        <w:t xml:space="preserve"> N., </w:t>
      </w:r>
      <w:r>
        <w:t>and</w:t>
      </w:r>
      <w:r w:rsidRPr="008706DE">
        <w:t xml:space="preserve"> Keyser, S</w:t>
      </w:r>
      <w:r>
        <w:t>amuel</w:t>
      </w:r>
      <w:r w:rsidRPr="008706DE">
        <w:t xml:space="preserve"> J. </w:t>
      </w:r>
      <w:r w:rsidR="00BD2E06">
        <w:t>1</w:t>
      </w:r>
      <w:r w:rsidRPr="008706DE">
        <w:t xml:space="preserve">983. </w:t>
      </w:r>
      <w:r w:rsidRPr="00F8409E">
        <w:rPr>
          <w:i/>
          <w:iCs/>
        </w:rPr>
        <w:t>CV phonology: A generative theory of the syllable.</w:t>
      </w:r>
      <w:r w:rsidRPr="008706DE">
        <w:t xml:space="preserve"> Cambridge, MA: MIT Press. </w:t>
      </w:r>
    </w:p>
    <w:p w14:paraId="5EFD605D" w14:textId="7D35E68E" w:rsidR="00304500" w:rsidRDefault="00304500" w:rsidP="008D6919">
      <w:pPr>
        <w:jc w:val="both"/>
      </w:pPr>
    </w:p>
    <w:p w14:paraId="188D8E45" w14:textId="5F18426C" w:rsidR="00304500" w:rsidRPr="008D6919" w:rsidRDefault="00304500" w:rsidP="00A13E7E">
      <w:pPr>
        <w:jc w:val="both"/>
      </w:pPr>
      <w:r w:rsidRPr="008D6919">
        <w:t xml:space="preserve">Colina, </w:t>
      </w:r>
      <w:r w:rsidR="00821899" w:rsidRPr="007F3A9F">
        <w:t>Sonia</w:t>
      </w:r>
      <w:r w:rsidRPr="008D6919">
        <w:t>. 2009. </w:t>
      </w:r>
      <w:r w:rsidRPr="008D6919">
        <w:rPr>
          <w:i/>
          <w:iCs/>
        </w:rPr>
        <w:t>Spanish Phonology: A syl</w:t>
      </w:r>
      <w:r w:rsidR="00B1013E">
        <w:rPr>
          <w:i/>
          <w:iCs/>
        </w:rPr>
        <w:t>l</w:t>
      </w:r>
      <w:r w:rsidRPr="008D6919">
        <w:rPr>
          <w:i/>
          <w:iCs/>
        </w:rPr>
        <w:t>abic perspective</w:t>
      </w:r>
      <w:r w:rsidRPr="008D6919">
        <w:t xml:space="preserve">. Washington, DC: GUP. </w:t>
      </w:r>
    </w:p>
    <w:p w14:paraId="466DC252" w14:textId="77777777" w:rsidR="008D6919" w:rsidRDefault="008D6919" w:rsidP="00A13E7E">
      <w:pPr>
        <w:jc w:val="both"/>
      </w:pPr>
    </w:p>
    <w:p w14:paraId="0C304C1D" w14:textId="1011FCAE" w:rsidR="001D2BA5" w:rsidRPr="007F3A9F" w:rsidRDefault="0033498E">
      <w:pPr>
        <w:jc w:val="both"/>
      </w:pPr>
      <w:proofErr w:type="spellStart"/>
      <w:r>
        <w:t>Colina</w:t>
      </w:r>
      <w:proofErr w:type="spellEnd"/>
      <w:r>
        <w:t xml:space="preserve">, </w:t>
      </w:r>
      <w:r w:rsidR="00821899" w:rsidRPr="007F3A9F">
        <w:t>Sonia</w:t>
      </w:r>
      <w:r w:rsidR="00821899" w:rsidDel="00821899">
        <w:t xml:space="preserve"> </w:t>
      </w:r>
      <w:r>
        <w:t xml:space="preserve">2012. Syllable </w:t>
      </w:r>
      <w:r w:rsidR="001D2BA5">
        <w:t>structure</w:t>
      </w:r>
      <w:r>
        <w:t xml:space="preserve">. </w:t>
      </w:r>
      <w:r w:rsidR="001D2BA5">
        <w:t>I</w:t>
      </w:r>
      <w:r w:rsidR="001D2BA5" w:rsidRPr="007F3A9F">
        <w:t xml:space="preserve">n </w:t>
      </w:r>
      <w:proofErr w:type="spellStart"/>
      <w:r w:rsidR="001D2BA5" w:rsidRPr="007F3A9F">
        <w:t>Hualde</w:t>
      </w:r>
      <w:proofErr w:type="spellEnd"/>
      <w:r w:rsidR="001D2BA5" w:rsidRPr="007F3A9F">
        <w:t>, J</w:t>
      </w:r>
      <w:r w:rsidR="001D2BA5">
        <w:t xml:space="preserve">osé </w:t>
      </w:r>
      <w:r w:rsidR="001D2BA5" w:rsidRPr="007F3A9F">
        <w:t>I</w:t>
      </w:r>
      <w:r w:rsidR="001D2BA5">
        <w:t>.</w:t>
      </w:r>
      <w:r w:rsidR="001D2BA5" w:rsidRPr="007F3A9F">
        <w:t xml:space="preserve">, </w:t>
      </w:r>
      <w:r w:rsidR="001D2BA5">
        <w:t xml:space="preserve">Antonio </w:t>
      </w:r>
      <w:proofErr w:type="spellStart"/>
      <w:r w:rsidR="001D2BA5" w:rsidRPr="007F3A9F">
        <w:t>Olarrea</w:t>
      </w:r>
      <w:proofErr w:type="spellEnd"/>
      <w:r w:rsidR="001D2BA5">
        <w:t xml:space="preserve"> and Erin</w:t>
      </w:r>
      <w:r w:rsidR="001D2BA5" w:rsidRPr="007F3A9F">
        <w:t xml:space="preserve"> O’Rourke, </w:t>
      </w:r>
      <w:r w:rsidR="001D2BA5">
        <w:t xml:space="preserve">(eds.), </w:t>
      </w:r>
      <w:r w:rsidR="001D2BA5" w:rsidRPr="007F3A9F">
        <w:rPr>
          <w:i/>
        </w:rPr>
        <w:t>Handbook of Hispanic linguistics</w:t>
      </w:r>
      <w:r w:rsidR="001D2BA5" w:rsidRPr="007F3A9F">
        <w:t>. Oxford, UK: Blackwell. 133-151.</w:t>
      </w:r>
    </w:p>
    <w:p w14:paraId="791294E6" w14:textId="58E741FA" w:rsidR="00FF2F9C" w:rsidRDefault="00FF2F9C" w:rsidP="003E2779">
      <w:pPr>
        <w:jc w:val="both"/>
      </w:pPr>
    </w:p>
    <w:p w14:paraId="7B18C6DB" w14:textId="05AFF3F2" w:rsidR="00FF2F9C" w:rsidRDefault="00FF2F9C" w:rsidP="00D916BF">
      <w:pPr>
        <w:jc w:val="both"/>
        <w:outlineLvl w:val="0"/>
        <w:rPr>
          <w:rFonts w:cs="Tahoma"/>
        </w:rPr>
      </w:pPr>
      <w:r w:rsidRPr="003E2779">
        <w:rPr>
          <w:rFonts w:cs="Tahoma"/>
          <w:lang w:val="es-ES"/>
        </w:rPr>
        <w:t xml:space="preserve">Colina, Sonia </w:t>
      </w:r>
      <w:r w:rsidR="00BD2E06" w:rsidRPr="003E2779">
        <w:rPr>
          <w:rFonts w:cs="Tahoma"/>
          <w:lang w:val="es-ES"/>
        </w:rPr>
        <w:t>and</w:t>
      </w:r>
      <w:r w:rsidRPr="003E2779">
        <w:rPr>
          <w:rFonts w:cs="Tahoma"/>
          <w:lang w:val="es-ES"/>
        </w:rPr>
        <w:t xml:space="preserve"> Miquel </w:t>
      </w:r>
      <w:proofErr w:type="spellStart"/>
      <w:r w:rsidRPr="003E2779">
        <w:rPr>
          <w:rFonts w:cs="Tahoma"/>
          <w:lang w:val="es-ES"/>
        </w:rPr>
        <w:t>Simonet</w:t>
      </w:r>
      <w:proofErr w:type="spellEnd"/>
      <w:r w:rsidRPr="003E2779">
        <w:rPr>
          <w:rFonts w:cs="Tahoma"/>
          <w:lang w:val="es-ES"/>
        </w:rPr>
        <w:t xml:space="preserve">. </w:t>
      </w:r>
      <w:r w:rsidRPr="007F3A9F">
        <w:rPr>
          <w:rFonts w:cs="Tahoma"/>
        </w:rPr>
        <w:t xml:space="preserve">2014. Galician </w:t>
      </w:r>
      <w:r w:rsidR="00A04F17">
        <w:rPr>
          <w:rFonts w:cs="Tahoma"/>
        </w:rPr>
        <w:t>c</w:t>
      </w:r>
      <w:r w:rsidRPr="007F3A9F">
        <w:rPr>
          <w:rFonts w:cs="Tahoma"/>
        </w:rPr>
        <w:t xml:space="preserve">oda </w:t>
      </w:r>
      <w:r w:rsidR="00A04F17">
        <w:rPr>
          <w:rFonts w:cs="Tahoma"/>
        </w:rPr>
        <w:t>r</w:t>
      </w:r>
      <w:r w:rsidR="00A04F17" w:rsidRPr="007F3A9F">
        <w:rPr>
          <w:rFonts w:cs="Tahoma"/>
        </w:rPr>
        <w:t xml:space="preserve">estrictions </w:t>
      </w:r>
      <w:r w:rsidRPr="007F3A9F">
        <w:rPr>
          <w:rFonts w:cs="Tahoma"/>
        </w:rPr>
        <w:t xml:space="preserve">and </w:t>
      </w:r>
      <w:r w:rsidR="00A04F17">
        <w:rPr>
          <w:rFonts w:cs="Tahoma"/>
        </w:rPr>
        <w:t>p</w:t>
      </w:r>
      <w:r w:rsidR="00A04F17" w:rsidRPr="007F3A9F">
        <w:rPr>
          <w:rFonts w:cs="Tahoma"/>
        </w:rPr>
        <w:t xml:space="preserve">lural </w:t>
      </w:r>
      <w:r w:rsidR="00A04F17">
        <w:rPr>
          <w:rFonts w:cs="Tahoma"/>
        </w:rPr>
        <w:t>c</w:t>
      </w:r>
      <w:r w:rsidR="00A04F17" w:rsidRPr="007F3A9F">
        <w:rPr>
          <w:rFonts w:cs="Tahoma"/>
        </w:rPr>
        <w:t>lusters</w:t>
      </w:r>
      <w:r w:rsidRPr="007F3A9F">
        <w:rPr>
          <w:rFonts w:cs="Tahoma"/>
        </w:rPr>
        <w:t xml:space="preserve">.  </w:t>
      </w:r>
      <w:r w:rsidRPr="007F3A9F">
        <w:rPr>
          <w:rFonts w:cs="Tahoma"/>
          <w:i/>
        </w:rPr>
        <w:t>Linguistics</w:t>
      </w:r>
      <w:r w:rsidRPr="007F3A9F">
        <w:rPr>
          <w:rFonts w:cs="Tahoma"/>
        </w:rPr>
        <w:t xml:space="preserve"> 52(6)</w:t>
      </w:r>
      <w:r w:rsidR="005A53C3">
        <w:rPr>
          <w:rFonts w:cs="Tahoma"/>
        </w:rPr>
        <w:t>.</w:t>
      </w:r>
      <w:r w:rsidRPr="007F3A9F">
        <w:rPr>
          <w:rFonts w:cs="Tahoma"/>
        </w:rPr>
        <w:t xml:space="preserve"> 1433-1460.</w:t>
      </w:r>
    </w:p>
    <w:p w14:paraId="4B3F81F9" w14:textId="5E6A0F29" w:rsidR="00C872E1" w:rsidRDefault="00C872E1">
      <w:pPr>
        <w:jc w:val="both"/>
        <w:outlineLvl w:val="0"/>
        <w:rPr>
          <w:rFonts w:cs="Tahoma"/>
        </w:rPr>
      </w:pPr>
    </w:p>
    <w:p w14:paraId="78AEFF03" w14:textId="21874F2E" w:rsidR="008D6919" w:rsidRDefault="00C872E1" w:rsidP="00B63A1B">
      <w:pPr>
        <w:pStyle w:val="Bibliography"/>
        <w:jc w:val="both"/>
        <w:rPr>
          <w:rStyle w:val="Hyperlink"/>
          <w:rFonts w:cs="Times New Roman"/>
        </w:rPr>
      </w:pPr>
      <w:bookmarkStart w:id="13" w:name="ref-Gelman_2017"/>
      <w:r>
        <w:lastRenderedPageBreak/>
        <w:t>Gelman, A</w:t>
      </w:r>
      <w:r w:rsidR="00D654A4">
        <w:t>ndrew</w:t>
      </w:r>
      <w:r>
        <w:t xml:space="preserve">, </w:t>
      </w:r>
      <w:r w:rsidR="00D654A4">
        <w:t xml:space="preserve">Daniel </w:t>
      </w:r>
      <w:r>
        <w:t>Simpson</w:t>
      </w:r>
      <w:r w:rsidR="00D654A4">
        <w:t>, and Michael</w:t>
      </w:r>
      <w:r>
        <w:t xml:space="preserve"> Betancourt. 2017. The prior can often only be understood in the context of the likelihood. </w:t>
      </w:r>
      <w:r>
        <w:rPr>
          <w:i/>
          <w:iCs/>
        </w:rPr>
        <w:t>Entropy</w:t>
      </w:r>
      <w:r w:rsidR="005A53C3">
        <w:t xml:space="preserve"> </w:t>
      </w:r>
      <w:r w:rsidRPr="00B63A1B">
        <w:t>19</w:t>
      </w:r>
      <w:r>
        <w:t>(10)</w:t>
      </w:r>
      <w:r w:rsidR="005A53C3">
        <w:t xml:space="preserve">. </w:t>
      </w:r>
      <w:r>
        <w:t xml:space="preserve">1–13. </w:t>
      </w:r>
      <w:hyperlink r:id="rId20">
        <w:r>
          <w:rPr>
            <w:rStyle w:val="Hyperlink"/>
          </w:rPr>
          <w:t>https://doi.org/10.3390/e19100555</w:t>
        </w:r>
      </w:hyperlink>
      <w:bookmarkEnd w:id="13"/>
    </w:p>
    <w:p w14:paraId="22CFEBC2" w14:textId="146111B2" w:rsidR="008D6919" w:rsidRDefault="008D6919" w:rsidP="00377EDF">
      <w:pPr>
        <w:jc w:val="both"/>
      </w:pPr>
      <w:r w:rsidRPr="008D6919">
        <w:t xml:space="preserve">Harris, </w:t>
      </w:r>
      <w:r w:rsidR="00D654A4">
        <w:t>James</w:t>
      </w:r>
      <w:r w:rsidRPr="008D6919">
        <w:t xml:space="preserve"> W. 1983. </w:t>
      </w:r>
      <w:r w:rsidRPr="008D6919">
        <w:rPr>
          <w:i/>
          <w:iCs/>
        </w:rPr>
        <w:t>Syllable structure and stress in Spanish</w:t>
      </w:r>
      <w:r w:rsidRPr="008D6919">
        <w:t>. Cambridge, MA</w:t>
      </w:r>
      <w:r w:rsidR="00E70F6B">
        <w:t>:</w:t>
      </w:r>
      <w:r w:rsidRPr="008D6919">
        <w:t xml:space="preserve"> MIT Press.</w:t>
      </w:r>
    </w:p>
    <w:p w14:paraId="5F6655A8" w14:textId="77777777" w:rsidR="00377EDF" w:rsidRDefault="00377EDF" w:rsidP="00377EDF">
      <w:pPr>
        <w:suppressAutoHyphens/>
        <w:spacing w:line="247" w:lineRule="auto"/>
        <w:ind w:left="720" w:hanging="720"/>
        <w:jc w:val="both"/>
        <w:rPr>
          <w:sz w:val="22"/>
        </w:rPr>
      </w:pPr>
    </w:p>
    <w:p w14:paraId="28371E66" w14:textId="769D8271" w:rsidR="00377EDF" w:rsidRPr="00EE43D9" w:rsidRDefault="00377EDF" w:rsidP="00EE43D9">
      <w:pPr>
        <w:jc w:val="both"/>
      </w:pPr>
      <w:proofErr w:type="spellStart"/>
      <w:r w:rsidRPr="00EE43D9">
        <w:t>Hualde</w:t>
      </w:r>
      <w:proofErr w:type="spellEnd"/>
      <w:r w:rsidRPr="00EE43D9">
        <w:t xml:space="preserve">, José I. 1991. On Spanish syllabification. In Héctor Campos </w:t>
      </w:r>
      <w:r w:rsidR="00263B4A" w:rsidRPr="008C0D1B">
        <w:t>and</w:t>
      </w:r>
      <w:r w:rsidRPr="00EE43D9">
        <w:t xml:space="preserve"> Fernando Martínez-Gil (eds.), </w:t>
      </w:r>
      <w:r w:rsidRPr="00EE43D9">
        <w:rPr>
          <w:i/>
          <w:iCs/>
        </w:rPr>
        <w:t>Current studies in Spanish linguistics</w:t>
      </w:r>
      <w:r w:rsidRPr="008C0D1B">
        <w:t xml:space="preserve">, 475-493. </w:t>
      </w:r>
      <w:r w:rsidRPr="00EE43D9">
        <w:t>Washington, DC: Georgetown University Press</w:t>
      </w:r>
      <w:r w:rsidRPr="008C0D1B">
        <w:t>.</w:t>
      </w:r>
    </w:p>
    <w:p w14:paraId="6AF08472" w14:textId="77777777" w:rsidR="00377EDF" w:rsidRPr="00C872E1" w:rsidRDefault="00377EDF" w:rsidP="00361868">
      <w:pPr>
        <w:jc w:val="both"/>
      </w:pPr>
    </w:p>
    <w:p w14:paraId="2247DC10" w14:textId="145FCC92" w:rsidR="00A725B8" w:rsidRDefault="00A725B8" w:rsidP="00D916BF">
      <w:pPr>
        <w:suppressAutoHyphens/>
        <w:spacing w:line="247" w:lineRule="auto"/>
        <w:jc w:val="both"/>
        <w:rPr>
          <w:szCs w:val="28"/>
        </w:rPr>
      </w:pPr>
      <w:proofErr w:type="spellStart"/>
      <w:r w:rsidRPr="00A725B8">
        <w:rPr>
          <w:szCs w:val="28"/>
        </w:rPr>
        <w:t>Hualde</w:t>
      </w:r>
      <w:proofErr w:type="spellEnd"/>
      <w:r w:rsidRPr="00A725B8">
        <w:rPr>
          <w:szCs w:val="28"/>
        </w:rPr>
        <w:t>, José I. 1997. Spanish /</w:t>
      </w:r>
      <w:proofErr w:type="spellStart"/>
      <w:r w:rsidRPr="00A725B8">
        <w:rPr>
          <w:szCs w:val="28"/>
        </w:rPr>
        <w:t>i</w:t>
      </w:r>
      <w:proofErr w:type="spellEnd"/>
      <w:r w:rsidRPr="00A725B8">
        <w:rPr>
          <w:szCs w:val="28"/>
        </w:rPr>
        <w:t xml:space="preserve">/ and related sounds: an exercise in phonemic analysis.  </w:t>
      </w:r>
      <w:r w:rsidRPr="00A725B8">
        <w:rPr>
          <w:i/>
          <w:szCs w:val="28"/>
        </w:rPr>
        <w:t>Studies in the Linguistic Sciences</w:t>
      </w:r>
      <w:r w:rsidRPr="00A725B8">
        <w:rPr>
          <w:szCs w:val="28"/>
        </w:rPr>
        <w:t xml:space="preserve"> 27</w:t>
      </w:r>
      <w:r w:rsidR="00A04F17">
        <w:rPr>
          <w:szCs w:val="28"/>
        </w:rPr>
        <w:t>.</w:t>
      </w:r>
      <w:r w:rsidRPr="00A725B8">
        <w:rPr>
          <w:szCs w:val="28"/>
        </w:rPr>
        <w:t xml:space="preserve"> 61-79.</w:t>
      </w:r>
    </w:p>
    <w:p w14:paraId="155F5F20" w14:textId="77777777" w:rsidR="00A725B8" w:rsidRPr="00A725B8" w:rsidRDefault="00A725B8">
      <w:pPr>
        <w:suppressAutoHyphens/>
        <w:spacing w:line="247" w:lineRule="auto"/>
        <w:jc w:val="both"/>
        <w:rPr>
          <w:szCs w:val="28"/>
        </w:rPr>
      </w:pPr>
    </w:p>
    <w:p w14:paraId="45F9FC10" w14:textId="75040D24" w:rsidR="00A725B8" w:rsidRPr="00964EED" w:rsidRDefault="00A725B8">
      <w:pPr>
        <w:suppressAutoHyphens/>
        <w:spacing w:line="247" w:lineRule="auto"/>
        <w:jc w:val="both"/>
        <w:rPr>
          <w:szCs w:val="28"/>
        </w:rPr>
      </w:pPr>
      <w:proofErr w:type="spellStart"/>
      <w:r w:rsidRPr="00A725B8">
        <w:rPr>
          <w:szCs w:val="28"/>
        </w:rPr>
        <w:t>Hualde</w:t>
      </w:r>
      <w:proofErr w:type="spellEnd"/>
      <w:r w:rsidRPr="00A725B8">
        <w:rPr>
          <w:szCs w:val="28"/>
        </w:rPr>
        <w:t xml:space="preserve">, José I. 1999. Patterns in the lexicon: hiatus with high unstressed high vowels in Spanish. </w:t>
      </w:r>
      <w:r>
        <w:rPr>
          <w:szCs w:val="28"/>
        </w:rPr>
        <w:t>I</w:t>
      </w:r>
      <w:r w:rsidRPr="00A725B8">
        <w:rPr>
          <w:szCs w:val="28"/>
        </w:rPr>
        <w:t>n Javier Gutiérrez-</w:t>
      </w:r>
      <w:proofErr w:type="spellStart"/>
      <w:r w:rsidRPr="00A725B8">
        <w:rPr>
          <w:szCs w:val="28"/>
        </w:rPr>
        <w:t>Rexach</w:t>
      </w:r>
      <w:proofErr w:type="spellEnd"/>
      <w:r w:rsidRPr="00A725B8">
        <w:rPr>
          <w:szCs w:val="28"/>
        </w:rPr>
        <w:t xml:space="preserve"> </w:t>
      </w:r>
      <w:r w:rsidR="00C0091E">
        <w:rPr>
          <w:szCs w:val="28"/>
        </w:rPr>
        <w:t xml:space="preserve">and </w:t>
      </w:r>
      <w:r w:rsidRPr="00A725B8">
        <w:rPr>
          <w:szCs w:val="28"/>
        </w:rPr>
        <w:t xml:space="preserve">Fernando Martínez-Gil </w:t>
      </w:r>
      <w:r w:rsidR="00C0091E">
        <w:rPr>
          <w:szCs w:val="28"/>
        </w:rPr>
        <w:t>(</w:t>
      </w:r>
      <w:r w:rsidRPr="00A725B8">
        <w:rPr>
          <w:szCs w:val="28"/>
        </w:rPr>
        <w:t>eds.</w:t>
      </w:r>
      <w:r w:rsidR="00C0091E">
        <w:rPr>
          <w:szCs w:val="28"/>
        </w:rPr>
        <w:t>),</w:t>
      </w:r>
      <w:r w:rsidRPr="00A725B8">
        <w:rPr>
          <w:szCs w:val="28"/>
        </w:rPr>
        <w:t xml:space="preserve"> </w:t>
      </w:r>
      <w:r w:rsidRPr="00A725B8">
        <w:rPr>
          <w:i/>
          <w:szCs w:val="28"/>
        </w:rPr>
        <w:t>Advances in Hispanic linguistics. Papers from the 2nd Hispanic Linguistics Symposium</w:t>
      </w:r>
      <w:r w:rsidR="00C0091E">
        <w:rPr>
          <w:szCs w:val="28"/>
        </w:rPr>
        <w:t xml:space="preserve">, </w:t>
      </w:r>
      <w:r w:rsidR="00C0091E" w:rsidRPr="00A725B8">
        <w:rPr>
          <w:szCs w:val="28"/>
        </w:rPr>
        <w:t>182-197</w:t>
      </w:r>
      <w:r w:rsidR="00C0091E">
        <w:rPr>
          <w:szCs w:val="28"/>
        </w:rPr>
        <w:t>.</w:t>
      </w:r>
      <w:r w:rsidRPr="00A725B8">
        <w:rPr>
          <w:szCs w:val="28"/>
        </w:rPr>
        <w:t xml:space="preserve"> Somerville, MA: </w:t>
      </w:r>
      <w:proofErr w:type="spellStart"/>
      <w:r w:rsidRPr="00A725B8">
        <w:rPr>
          <w:szCs w:val="28"/>
        </w:rPr>
        <w:t>Cascadilla</w:t>
      </w:r>
      <w:proofErr w:type="spellEnd"/>
      <w:r w:rsidRPr="00A725B8">
        <w:rPr>
          <w:szCs w:val="28"/>
        </w:rPr>
        <w:t xml:space="preserve">. </w:t>
      </w:r>
    </w:p>
    <w:p w14:paraId="005B97FC" w14:textId="54E24BA7" w:rsidR="00A725B8" w:rsidRPr="00964EED" w:rsidRDefault="00A725B8">
      <w:pPr>
        <w:suppressAutoHyphens/>
        <w:spacing w:line="247" w:lineRule="auto"/>
        <w:jc w:val="both"/>
        <w:rPr>
          <w:szCs w:val="28"/>
        </w:rPr>
      </w:pPr>
    </w:p>
    <w:p w14:paraId="087D2CD9" w14:textId="49AA1F7D" w:rsidR="00A725B8" w:rsidRDefault="00A725B8">
      <w:pPr>
        <w:suppressAutoHyphens/>
        <w:spacing w:line="247" w:lineRule="auto"/>
        <w:jc w:val="both"/>
        <w:rPr>
          <w:szCs w:val="28"/>
        </w:rPr>
      </w:pPr>
      <w:proofErr w:type="spellStart"/>
      <w:r w:rsidRPr="00A725B8">
        <w:rPr>
          <w:szCs w:val="28"/>
        </w:rPr>
        <w:t>Hualde</w:t>
      </w:r>
      <w:proofErr w:type="spellEnd"/>
      <w:r w:rsidRPr="00A725B8">
        <w:rPr>
          <w:szCs w:val="28"/>
        </w:rPr>
        <w:t xml:space="preserve">, José I. 2002. On the diphthong/hiatus contrast in Spanish: some experimental results. </w:t>
      </w:r>
      <w:r w:rsidRPr="00964EED">
        <w:rPr>
          <w:i/>
          <w:iCs/>
          <w:szCs w:val="28"/>
        </w:rPr>
        <w:t>Linguistics</w:t>
      </w:r>
      <w:r w:rsidRPr="00A725B8">
        <w:rPr>
          <w:szCs w:val="28"/>
        </w:rPr>
        <w:t xml:space="preserve"> 40</w:t>
      </w:r>
      <w:r w:rsidR="00A04F17">
        <w:rPr>
          <w:szCs w:val="28"/>
        </w:rPr>
        <w:t xml:space="preserve">. </w:t>
      </w:r>
      <w:r w:rsidRPr="00A725B8">
        <w:rPr>
          <w:szCs w:val="28"/>
        </w:rPr>
        <w:t>217-234.</w:t>
      </w:r>
    </w:p>
    <w:p w14:paraId="18B56011" w14:textId="01332965" w:rsidR="008D6919" w:rsidRDefault="008D6919">
      <w:pPr>
        <w:suppressAutoHyphens/>
        <w:spacing w:line="247" w:lineRule="auto"/>
        <w:jc w:val="both"/>
        <w:rPr>
          <w:szCs w:val="28"/>
        </w:rPr>
      </w:pPr>
    </w:p>
    <w:p w14:paraId="65B177C8" w14:textId="74AE74BB" w:rsidR="008D6919" w:rsidRPr="00EE43D9" w:rsidRDefault="008D6919" w:rsidP="008D6919">
      <w:pPr>
        <w:jc w:val="both"/>
      </w:pPr>
      <w:proofErr w:type="spellStart"/>
      <w:r w:rsidRPr="008D6919">
        <w:t>Hualde</w:t>
      </w:r>
      <w:proofErr w:type="spellEnd"/>
      <w:r w:rsidRPr="008D6919">
        <w:t xml:space="preserve">, </w:t>
      </w:r>
      <w:r w:rsidR="00821899" w:rsidRPr="00A725B8">
        <w:rPr>
          <w:szCs w:val="28"/>
        </w:rPr>
        <w:t>José I</w:t>
      </w:r>
      <w:r w:rsidRPr="008D6919">
        <w:t>. 2005. </w:t>
      </w:r>
      <w:r w:rsidRPr="008D6919">
        <w:rPr>
          <w:i/>
          <w:iCs/>
        </w:rPr>
        <w:t>The Sounds of Spanish</w:t>
      </w:r>
      <w:r w:rsidRPr="008D6919">
        <w:t xml:space="preserve">. </w:t>
      </w:r>
      <w:r w:rsidRPr="00EE43D9">
        <w:t xml:space="preserve">Cambridge, UK: CUP. </w:t>
      </w:r>
    </w:p>
    <w:p w14:paraId="2229FA05" w14:textId="77777777" w:rsidR="008D6919" w:rsidRPr="008D6919" w:rsidRDefault="008D6919" w:rsidP="00EE43D9">
      <w:pPr>
        <w:jc w:val="both"/>
      </w:pPr>
    </w:p>
    <w:p w14:paraId="5AE8C64D" w14:textId="797E8318" w:rsidR="00755E43" w:rsidRDefault="008D6919">
      <w:pPr>
        <w:jc w:val="both"/>
      </w:pPr>
      <w:proofErr w:type="spellStart"/>
      <w:r w:rsidRPr="008D6919">
        <w:rPr>
          <w:lang w:val="es-ES"/>
        </w:rPr>
        <w:t>Hualde</w:t>
      </w:r>
      <w:proofErr w:type="spellEnd"/>
      <w:r w:rsidRPr="008D6919">
        <w:rPr>
          <w:lang w:val="es-ES"/>
        </w:rPr>
        <w:t xml:space="preserve">, </w:t>
      </w:r>
      <w:r w:rsidR="00821899" w:rsidRPr="00EE43D9">
        <w:rPr>
          <w:szCs w:val="28"/>
          <w:lang w:val="es-ES"/>
        </w:rPr>
        <w:t xml:space="preserve">José I. </w:t>
      </w:r>
      <w:r w:rsidRPr="008D6919">
        <w:rPr>
          <w:lang w:val="es-ES"/>
        </w:rPr>
        <w:t>2014</w:t>
      </w:r>
      <w:r w:rsidR="00C0091E">
        <w:rPr>
          <w:lang w:val="es-ES"/>
        </w:rPr>
        <w:t>.</w:t>
      </w:r>
      <w:r w:rsidRPr="008D6919">
        <w:rPr>
          <w:lang w:val="es-ES"/>
        </w:rPr>
        <w:t xml:space="preserve"> La </w:t>
      </w:r>
      <w:proofErr w:type="spellStart"/>
      <w:r w:rsidRPr="008D6919">
        <w:rPr>
          <w:lang w:val="es-ES"/>
        </w:rPr>
        <w:t>silabificación</w:t>
      </w:r>
      <w:proofErr w:type="spellEnd"/>
      <w:r w:rsidRPr="008D6919">
        <w:rPr>
          <w:lang w:val="es-ES"/>
        </w:rPr>
        <w:t xml:space="preserve"> en español. In </w:t>
      </w:r>
      <w:r w:rsidR="00C0091E">
        <w:rPr>
          <w:lang w:val="es-ES"/>
        </w:rPr>
        <w:t xml:space="preserve">Rafael </w:t>
      </w:r>
      <w:r w:rsidRPr="008D6919">
        <w:rPr>
          <w:lang w:val="es-ES"/>
        </w:rPr>
        <w:t xml:space="preserve">Núñez-Cedeño, </w:t>
      </w:r>
      <w:r w:rsidR="00C0091E">
        <w:rPr>
          <w:lang w:val="es-ES"/>
        </w:rPr>
        <w:t xml:space="preserve">Sonia Colina, and </w:t>
      </w:r>
      <w:proofErr w:type="spellStart"/>
      <w:r w:rsidR="00C0091E">
        <w:rPr>
          <w:lang w:val="es-ES"/>
        </w:rPr>
        <w:t>Travis</w:t>
      </w:r>
      <w:proofErr w:type="spellEnd"/>
      <w:r w:rsidR="00C0091E">
        <w:rPr>
          <w:lang w:val="es-ES"/>
        </w:rPr>
        <w:t xml:space="preserve"> Bradley (e</w:t>
      </w:r>
      <w:r w:rsidRPr="008D6919">
        <w:rPr>
          <w:lang w:val="es-ES"/>
        </w:rPr>
        <w:t>ds.)</w:t>
      </w:r>
      <w:r w:rsidR="00C0091E">
        <w:rPr>
          <w:lang w:val="es-ES"/>
        </w:rPr>
        <w:t>,</w:t>
      </w:r>
      <w:r w:rsidR="00263B4A">
        <w:rPr>
          <w:lang w:val="es-ES"/>
        </w:rPr>
        <w:t xml:space="preserve"> </w:t>
      </w:r>
      <w:r w:rsidRPr="008D6919">
        <w:rPr>
          <w:lang w:val="es-ES"/>
        </w:rPr>
        <w:t> </w:t>
      </w:r>
      <w:r w:rsidRPr="008D6919">
        <w:rPr>
          <w:i/>
          <w:iCs/>
          <w:lang w:val="es-ES"/>
        </w:rPr>
        <w:t>Fonología generativa contemporánea de la lengua española</w:t>
      </w:r>
      <w:r w:rsidR="00C0091E">
        <w:rPr>
          <w:lang w:val="es-ES"/>
        </w:rPr>
        <w:t xml:space="preserve">, </w:t>
      </w:r>
      <w:r w:rsidR="00C0091E" w:rsidRPr="00EE43D9">
        <w:rPr>
          <w:lang w:val="es-ES"/>
        </w:rPr>
        <w:t>195-215.</w:t>
      </w:r>
      <w:r w:rsidRPr="008D6919">
        <w:rPr>
          <w:lang w:val="es-ES"/>
        </w:rPr>
        <w:t xml:space="preserve"> </w:t>
      </w:r>
      <w:r w:rsidRPr="008D6919">
        <w:t>Washington, DC: Georgetown UP</w:t>
      </w:r>
      <w:r w:rsidR="00C0091E">
        <w:t>.</w:t>
      </w:r>
    </w:p>
    <w:p w14:paraId="05781985" w14:textId="77777777" w:rsidR="00BD2E06" w:rsidRPr="00BD2E06" w:rsidRDefault="00BD2E06">
      <w:pPr>
        <w:jc w:val="both"/>
      </w:pPr>
    </w:p>
    <w:p w14:paraId="084E79B3" w14:textId="4850C18D" w:rsidR="00755E43" w:rsidRDefault="00755E43" w:rsidP="00755E43">
      <w:r w:rsidRPr="00EE43D9">
        <w:t xml:space="preserve">Hutchinson, Sandra P. 1974. Spanish vowel sandhi. </w:t>
      </w:r>
      <w:r w:rsidRPr="00EE43D9">
        <w:rPr>
          <w:i/>
          <w:iCs/>
        </w:rPr>
        <w:t xml:space="preserve">Papers from the </w:t>
      </w:r>
      <w:proofErr w:type="spellStart"/>
      <w:r w:rsidRPr="00EE43D9">
        <w:rPr>
          <w:i/>
          <w:iCs/>
        </w:rPr>
        <w:t>parasession</w:t>
      </w:r>
      <w:proofErr w:type="spellEnd"/>
      <w:r w:rsidRPr="00EE43D9">
        <w:rPr>
          <w:i/>
          <w:iCs/>
        </w:rPr>
        <w:t xml:space="preserve"> on</w:t>
      </w:r>
      <w:r>
        <w:rPr>
          <w:i/>
          <w:iCs/>
        </w:rPr>
        <w:t xml:space="preserve"> </w:t>
      </w:r>
      <w:r w:rsidRPr="00EE43D9">
        <w:rPr>
          <w:i/>
          <w:iCs/>
        </w:rPr>
        <w:t>natural phonology</w:t>
      </w:r>
      <w:r>
        <w:rPr>
          <w:i/>
          <w:iCs/>
        </w:rPr>
        <w:t xml:space="preserve">, </w:t>
      </w:r>
      <w:r w:rsidRPr="00EE43D9">
        <w:t>184-192. Chicago: Chicago Linguistic Society</w:t>
      </w:r>
      <w:r>
        <w:t>.</w:t>
      </w:r>
    </w:p>
    <w:p w14:paraId="64DB55F1" w14:textId="4D7CE92C" w:rsidR="002C77A0" w:rsidRDefault="002C77A0" w:rsidP="00755E43"/>
    <w:p w14:paraId="3CD4EEE6" w14:textId="323B88F2" w:rsidR="002C77A0" w:rsidRPr="00E73E0D" w:rsidRDefault="002C77A0" w:rsidP="00E73E0D">
      <w:r w:rsidRPr="00E73E0D">
        <w:t>Kehoe, Margaret, Geraldine Hilaire-</w:t>
      </w:r>
      <w:proofErr w:type="spellStart"/>
      <w:r w:rsidRPr="00E73E0D">
        <w:t>Debove</w:t>
      </w:r>
      <w:proofErr w:type="spellEnd"/>
      <w:r w:rsidRPr="00E73E0D">
        <w:t xml:space="preserve">, Katherine Demuth </w:t>
      </w:r>
      <w:r>
        <w:t>and</w:t>
      </w:r>
      <w:r w:rsidRPr="00E73E0D">
        <w:t xml:space="preserve"> </w:t>
      </w:r>
      <w:proofErr w:type="spellStart"/>
      <w:r w:rsidRPr="00E73E0D">
        <w:t>Conxita</w:t>
      </w:r>
      <w:proofErr w:type="spellEnd"/>
      <w:r w:rsidRPr="00E73E0D">
        <w:t xml:space="preserve"> </w:t>
      </w:r>
      <w:proofErr w:type="spellStart"/>
      <w:r w:rsidRPr="00E73E0D">
        <w:t>Lleó</w:t>
      </w:r>
      <w:proofErr w:type="spellEnd"/>
      <w:r w:rsidRPr="00E73E0D">
        <w:t>.</w:t>
      </w:r>
    </w:p>
    <w:p w14:paraId="4FDDC2F9" w14:textId="77777777" w:rsidR="002C77A0" w:rsidRPr="00E73E0D" w:rsidRDefault="002C77A0" w:rsidP="00E73E0D">
      <w:r w:rsidRPr="00E73E0D">
        <w:t>2008. The structure of branching onsets and rising diphthongs: Evidence from</w:t>
      </w:r>
    </w:p>
    <w:p w14:paraId="098DA6FF" w14:textId="1F08563B" w:rsidR="002C77A0" w:rsidRPr="00E73E0D" w:rsidRDefault="002C77A0" w:rsidP="00E73E0D">
      <w:pPr>
        <w:rPr>
          <w:lang w:val="es-ES"/>
        </w:rPr>
      </w:pPr>
      <w:r w:rsidRPr="00E73E0D">
        <w:t xml:space="preserve">the acquisition of French and Spanish. </w:t>
      </w:r>
      <w:proofErr w:type="spellStart"/>
      <w:r w:rsidRPr="00E73E0D">
        <w:rPr>
          <w:i/>
          <w:iCs/>
          <w:lang w:val="es-ES"/>
        </w:rPr>
        <w:t>Language</w:t>
      </w:r>
      <w:proofErr w:type="spellEnd"/>
      <w:r w:rsidRPr="00E73E0D">
        <w:rPr>
          <w:i/>
          <w:iCs/>
          <w:lang w:val="es-ES"/>
        </w:rPr>
        <w:t xml:space="preserve"> </w:t>
      </w:r>
      <w:proofErr w:type="spellStart"/>
      <w:r w:rsidRPr="00E73E0D">
        <w:rPr>
          <w:i/>
          <w:iCs/>
          <w:lang w:val="es-ES"/>
        </w:rPr>
        <w:t>Acquisition</w:t>
      </w:r>
      <w:proofErr w:type="spellEnd"/>
      <w:r w:rsidRPr="00E73E0D">
        <w:rPr>
          <w:lang w:val="es-ES"/>
        </w:rPr>
        <w:t xml:space="preserve"> 15. 5-57.</w:t>
      </w:r>
    </w:p>
    <w:p w14:paraId="55EEE515" w14:textId="48D744C6" w:rsidR="00263B4A" w:rsidRPr="00E73E0D" w:rsidRDefault="00263B4A">
      <w:pPr>
        <w:jc w:val="both"/>
        <w:rPr>
          <w:lang w:val="es-ES"/>
        </w:rPr>
      </w:pPr>
    </w:p>
    <w:p w14:paraId="23A44B77" w14:textId="6F0605E1" w:rsidR="00263B4A" w:rsidRPr="00E73E0D" w:rsidRDefault="00263B4A" w:rsidP="00E73E0D">
      <w:pPr>
        <w:suppressAutoHyphens/>
        <w:spacing w:line="247" w:lineRule="auto"/>
        <w:jc w:val="both"/>
        <w:rPr>
          <w:szCs w:val="28"/>
        </w:rPr>
      </w:pPr>
      <w:r w:rsidRPr="00E73E0D">
        <w:rPr>
          <w:szCs w:val="28"/>
          <w:lang w:val="es-ES"/>
        </w:rPr>
        <w:t xml:space="preserve">Martínez-Gil, F. 2000. La estructura prosódica y la especificación vocálica en español: el problema de la sinalefa en ciertas variedades de la lengua coloquial contemporánea. In Juana Gil Fernández (ed.), </w:t>
      </w:r>
      <w:r w:rsidRPr="00E73E0D">
        <w:rPr>
          <w:i/>
          <w:szCs w:val="28"/>
          <w:lang w:val="es-ES"/>
        </w:rPr>
        <w:t>Panorama de la fonología española actual</w:t>
      </w:r>
      <w:r w:rsidRPr="00E73E0D">
        <w:rPr>
          <w:szCs w:val="28"/>
          <w:lang w:val="es-ES"/>
        </w:rPr>
        <w:t xml:space="preserve">, 511-560. </w:t>
      </w:r>
      <w:r w:rsidRPr="00E73E0D">
        <w:rPr>
          <w:szCs w:val="28"/>
        </w:rPr>
        <w:t xml:space="preserve">Madrid: Arco </w:t>
      </w:r>
      <w:proofErr w:type="spellStart"/>
      <w:r w:rsidRPr="00E73E0D">
        <w:rPr>
          <w:szCs w:val="28"/>
        </w:rPr>
        <w:t>Libros</w:t>
      </w:r>
      <w:proofErr w:type="spellEnd"/>
      <w:r w:rsidRPr="00E73E0D">
        <w:rPr>
          <w:szCs w:val="28"/>
        </w:rPr>
        <w:t>, S.L</w:t>
      </w:r>
    </w:p>
    <w:p w14:paraId="05763A39" w14:textId="1F4FE988" w:rsidR="00263B4A" w:rsidRDefault="00263B4A">
      <w:pPr>
        <w:jc w:val="both"/>
      </w:pPr>
    </w:p>
    <w:p w14:paraId="4E5C0D44" w14:textId="2C51E261" w:rsidR="00263B4A" w:rsidRDefault="00263B4A" w:rsidP="00263B4A">
      <w:pPr>
        <w:jc w:val="both"/>
        <w:rPr>
          <w:szCs w:val="28"/>
        </w:rPr>
      </w:pPr>
      <w:r w:rsidRPr="00E73E0D">
        <w:rPr>
          <w:szCs w:val="28"/>
        </w:rPr>
        <w:t xml:space="preserve">Martínez-Gil, Fernando. 2016.  Syllable merger in Chicano Spanish: a constraint-based analysis. </w:t>
      </w:r>
      <w:r>
        <w:rPr>
          <w:szCs w:val="28"/>
        </w:rPr>
        <w:t>I</w:t>
      </w:r>
      <w:r w:rsidRPr="00E73E0D">
        <w:rPr>
          <w:szCs w:val="28"/>
        </w:rPr>
        <w:t xml:space="preserve">n </w:t>
      </w:r>
      <w:r w:rsidRPr="00E73E0D">
        <w:t xml:space="preserve">Rafael </w:t>
      </w:r>
      <w:proofErr w:type="spellStart"/>
      <w:r w:rsidRPr="00E73E0D">
        <w:t>Núñez</w:t>
      </w:r>
      <w:proofErr w:type="spellEnd"/>
      <w:r w:rsidRPr="00E73E0D">
        <w:t>-Cedeño</w:t>
      </w:r>
      <w:r w:rsidRPr="00263B4A">
        <w:rPr>
          <w:szCs w:val="28"/>
        </w:rPr>
        <w:t xml:space="preserve"> </w:t>
      </w:r>
      <w:r w:rsidRPr="00E73E0D">
        <w:rPr>
          <w:szCs w:val="28"/>
        </w:rPr>
        <w:t>(ed.).</w:t>
      </w:r>
      <w:r w:rsidR="00755E43">
        <w:rPr>
          <w:i/>
          <w:szCs w:val="28"/>
        </w:rPr>
        <w:t xml:space="preserve">, </w:t>
      </w:r>
      <w:r w:rsidRPr="00E73E0D">
        <w:rPr>
          <w:i/>
          <w:szCs w:val="28"/>
        </w:rPr>
        <w:t>The Syllable and Stress: Studies in Honor of James W. Harris</w:t>
      </w:r>
      <w:r>
        <w:rPr>
          <w:szCs w:val="28"/>
        </w:rPr>
        <w:t xml:space="preserve">, </w:t>
      </w:r>
      <w:r w:rsidRPr="00395E27">
        <w:rPr>
          <w:szCs w:val="28"/>
        </w:rPr>
        <w:t>139-181</w:t>
      </w:r>
      <w:r>
        <w:rPr>
          <w:szCs w:val="28"/>
        </w:rPr>
        <w:t xml:space="preserve">. </w:t>
      </w:r>
      <w:r w:rsidRPr="00E73E0D">
        <w:rPr>
          <w:szCs w:val="28"/>
        </w:rPr>
        <w:t>Boston: Mouton de Gruyter.</w:t>
      </w:r>
    </w:p>
    <w:p w14:paraId="5C66646D" w14:textId="05B9AA56" w:rsidR="007F26AE" w:rsidRDefault="007F26AE" w:rsidP="00263B4A">
      <w:pPr>
        <w:jc w:val="both"/>
        <w:rPr>
          <w:sz w:val="36"/>
          <w:szCs w:val="40"/>
        </w:rPr>
      </w:pPr>
    </w:p>
    <w:p w14:paraId="3EC8630F" w14:textId="33D23A89" w:rsidR="000368A6" w:rsidRDefault="000368A6" w:rsidP="00263B4A">
      <w:pPr>
        <w:jc w:val="both"/>
      </w:pPr>
      <w:r>
        <w:rPr>
          <w:lang w:val="es-ES"/>
        </w:rPr>
        <w:lastRenderedPageBreak/>
        <w:t>Morales-Front</w:t>
      </w:r>
      <w:r w:rsidRPr="008D6919">
        <w:rPr>
          <w:lang w:val="es-ES"/>
        </w:rPr>
        <w:t xml:space="preserve">, </w:t>
      </w:r>
      <w:r w:rsidRPr="00E73E0D">
        <w:rPr>
          <w:szCs w:val="28"/>
          <w:lang w:val="es-ES"/>
        </w:rPr>
        <w:t xml:space="preserve">Alfonso I. </w:t>
      </w:r>
      <w:r w:rsidRPr="008D6919">
        <w:rPr>
          <w:lang w:val="es-ES"/>
        </w:rPr>
        <w:t>2014</w:t>
      </w:r>
      <w:r>
        <w:rPr>
          <w:lang w:val="es-ES"/>
        </w:rPr>
        <w:t>.</w:t>
      </w:r>
      <w:r w:rsidRPr="008D6919">
        <w:rPr>
          <w:lang w:val="es-ES"/>
        </w:rPr>
        <w:t xml:space="preserve"> </w:t>
      </w:r>
      <w:r>
        <w:rPr>
          <w:lang w:val="es-ES"/>
        </w:rPr>
        <w:t>El acento</w:t>
      </w:r>
      <w:r w:rsidRPr="008D6919">
        <w:rPr>
          <w:lang w:val="es-ES"/>
        </w:rPr>
        <w:t xml:space="preserve">. In </w:t>
      </w:r>
      <w:r>
        <w:rPr>
          <w:lang w:val="es-ES"/>
        </w:rPr>
        <w:t xml:space="preserve">Rafael </w:t>
      </w:r>
      <w:r w:rsidRPr="008D6919">
        <w:rPr>
          <w:lang w:val="es-ES"/>
        </w:rPr>
        <w:t xml:space="preserve">Núñez-Cedeño, </w:t>
      </w:r>
      <w:r>
        <w:rPr>
          <w:lang w:val="es-ES"/>
        </w:rPr>
        <w:t xml:space="preserve">Sonia Colina, and </w:t>
      </w:r>
      <w:proofErr w:type="spellStart"/>
      <w:r>
        <w:rPr>
          <w:lang w:val="es-ES"/>
        </w:rPr>
        <w:t>Travis</w:t>
      </w:r>
      <w:proofErr w:type="spellEnd"/>
      <w:r>
        <w:rPr>
          <w:lang w:val="es-ES"/>
        </w:rPr>
        <w:t xml:space="preserve"> Bradley (e</w:t>
      </w:r>
      <w:r w:rsidRPr="008D6919">
        <w:rPr>
          <w:lang w:val="es-ES"/>
        </w:rPr>
        <w:t>ds.)</w:t>
      </w:r>
      <w:r>
        <w:rPr>
          <w:lang w:val="es-ES"/>
        </w:rPr>
        <w:t xml:space="preserve">, </w:t>
      </w:r>
      <w:r w:rsidRPr="008D6919">
        <w:rPr>
          <w:lang w:val="es-ES"/>
        </w:rPr>
        <w:t> </w:t>
      </w:r>
      <w:r w:rsidRPr="008D6919">
        <w:rPr>
          <w:i/>
          <w:iCs/>
          <w:lang w:val="es-ES"/>
        </w:rPr>
        <w:t>Fonología generativa contemporánea de la lengua española</w:t>
      </w:r>
      <w:r>
        <w:rPr>
          <w:lang w:val="es-ES"/>
        </w:rPr>
        <w:t xml:space="preserve">, </w:t>
      </w:r>
      <w:r w:rsidRPr="00E73E0D">
        <w:rPr>
          <w:lang w:val="es-ES"/>
        </w:rPr>
        <w:t>235-265.</w:t>
      </w:r>
      <w:r w:rsidRPr="008D6919">
        <w:rPr>
          <w:lang w:val="es-ES"/>
        </w:rPr>
        <w:t xml:space="preserve"> </w:t>
      </w:r>
      <w:r w:rsidRPr="008D6919">
        <w:t>Washington, DC: Georgetown UP</w:t>
      </w:r>
      <w:r>
        <w:t>.</w:t>
      </w:r>
    </w:p>
    <w:p w14:paraId="231C5A6F" w14:textId="77777777" w:rsidR="00BD2E06" w:rsidRPr="008C0D1B" w:rsidRDefault="00BD2E06" w:rsidP="00263B4A">
      <w:pPr>
        <w:jc w:val="both"/>
      </w:pPr>
    </w:p>
    <w:p w14:paraId="541EAFA0" w14:textId="30CC34C8" w:rsidR="007F26AE" w:rsidRPr="00E73E0D" w:rsidRDefault="007F26AE" w:rsidP="00E73E0D">
      <w:pPr>
        <w:autoSpaceDE w:val="0"/>
        <w:autoSpaceDN w:val="0"/>
        <w:adjustRightInd w:val="0"/>
        <w:jc w:val="both"/>
      </w:pPr>
      <w:proofErr w:type="spellStart"/>
      <w:r w:rsidRPr="00E73E0D">
        <w:t>Piñeros</w:t>
      </w:r>
      <w:proofErr w:type="spellEnd"/>
      <w:r w:rsidRPr="00E73E0D">
        <w:t>, Carlos-Eduardo. 1998. Prosodic morphology in Spanish: Constraint</w:t>
      </w:r>
      <w:r w:rsidR="00636412" w:rsidRPr="00E73E0D">
        <w:t xml:space="preserve"> </w:t>
      </w:r>
      <w:r w:rsidRPr="00E73E0D">
        <w:t>interaction</w:t>
      </w:r>
      <w:r w:rsidR="00636412">
        <w:t xml:space="preserve"> </w:t>
      </w:r>
      <w:r w:rsidRPr="00E73E0D">
        <w:t xml:space="preserve">in word-formation. </w:t>
      </w:r>
      <w:r w:rsidR="00636412" w:rsidRPr="00E73E0D">
        <w:t>Columbus, OH:</w:t>
      </w:r>
      <w:r w:rsidRPr="00E73E0D">
        <w:t xml:space="preserve"> The Ohio State University</w:t>
      </w:r>
      <w:r w:rsidR="00636412" w:rsidRPr="00E73E0D">
        <w:t xml:space="preserve"> dissertation</w:t>
      </w:r>
      <w:r w:rsidR="00E73E0D">
        <w:t>.</w:t>
      </w:r>
    </w:p>
    <w:p w14:paraId="1D8CA603" w14:textId="37C9893F" w:rsidR="00263B4A" w:rsidRDefault="00263B4A" w:rsidP="00636412">
      <w:pPr>
        <w:jc w:val="both"/>
        <w:rPr>
          <w:szCs w:val="28"/>
        </w:rPr>
      </w:pPr>
    </w:p>
    <w:p w14:paraId="0F29498C" w14:textId="396ED3E0" w:rsidR="00263B4A" w:rsidRDefault="00263B4A">
      <w:pPr>
        <w:jc w:val="both"/>
        <w:rPr>
          <w:szCs w:val="28"/>
        </w:rPr>
      </w:pPr>
      <w:r w:rsidRPr="00E73E0D">
        <w:rPr>
          <w:szCs w:val="28"/>
        </w:rPr>
        <w:t xml:space="preserve">Prieto, Pilar. 1992. Morphophonology of the Spanish </w:t>
      </w:r>
      <w:r>
        <w:rPr>
          <w:szCs w:val="28"/>
        </w:rPr>
        <w:t>d</w:t>
      </w:r>
      <w:r w:rsidRPr="00E73E0D">
        <w:rPr>
          <w:szCs w:val="28"/>
        </w:rPr>
        <w:t xml:space="preserve">iminutive </w:t>
      </w:r>
      <w:r>
        <w:rPr>
          <w:szCs w:val="28"/>
        </w:rPr>
        <w:t>f</w:t>
      </w:r>
      <w:r w:rsidRPr="00E73E0D">
        <w:rPr>
          <w:szCs w:val="28"/>
        </w:rPr>
        <w:t xml:space="preserve">ormation: A </w:t>
      </w:r>
      <w:r>
        <w:rPr>
          <w:szCs w:val="28"/>
        </w:rPr>
        <w:t>c</w:t>
      </w:r>
      <w:r w:rsidRPr="00E73E0D">
        <w:rPr>
          <w:szCs w:val="28"/>
        </w:rPr>
        <w:t xml:space="preserve">ase for </w:t>
      </w:r>
      <w:r>
        <w:rPr>
          <w:szCs w:val="28"/>
        </w:rPr>
        <w:t>p</w:t>
      </w:r>
      <w:r w:rsidRPr="00E73E0D">
        <w:rPr>
          <w:szCs w:val="28"/>
        </w:rPr>
        <w:t xml:space="preserve">rosodic </w:t>
      </w:r>
      <w:r>
        <w:rPr>
          <w:szCs w:val="28"/>
        </w:rPr>
        <w:t>s</w:t>
      </w:r>
      <w:r w:rsidRPr="00E73E0D">
        <w:rPr>
          <w:szCs w:val="28"/>
        </w:rPr>
        <w:t xml:space="preserve">ensitivity. </w:t>
      </w:r>
      <w:r w:rsidRPr="00E73E0D">
        <w:rPr>
          <w:i/>
          <w:iCs/>
          <w:szCs w:val="28"/>
        </w:rPr>
        <w:t>Hispanic Linguistics</w:t>
      </w:r>
      <w:r w:rsidRPr="00E73E0D">
        <w:rPr>
          <w:szCs w:val="28"/>
        </w:rPr>
        <w:t xml:space="preserve"> 5</w:t>
      </w:r>
      <w:r w:rsidR="004C4CF4">
        <w:rPr>
          <w:szCs w:val="28"/>
        </w:rPr>
        <w:t>.</w:t>
      </w:r>
      <w:r w:rsidRPr="00E73E0D">
        <w:rPr>
          <w:szCs w:val="28"/>
        </w:rPr>
        <w:t xml:space="preserve"> 169-205.</w:t>
      </w:r>
    </w:p>
    <w:p w14:paraId="35918C65" w14:textId="03766E6E" w:rsidR="00BD2E06" w:rsidRDefault="00BD2E06">
      <w:pPr>
        <w:jc w:val="both"/>
        <w:rPr>
          <w:szCs w:val="28"/>
        </w:rPr>
      </w:pPr>
    </w:p>
    <w:p w14:paraId="49A30CA7" w14:textId="0CC5DC49" w:rsidR="00263B4A" w:rsidRPr="00E73E0D" w:rsidRDefault="00BD2E06" w:rsidP="00E73E0D">
      <w:pPr>
        <w:pStyle w:val="Bibliography"/>
        <w:jc w:val="both"/>
      </w:pPr>
      <w:r>
        <w:t xml:space="preserve">R Core Team. 2018. </w:t>
      </w:r>
      <w:r>
        <w:rPr>
          <w:i/>
          <w:iCs/>
        </w:rPr>
        <w:t>R: A language and environment for statistical computing</w:t>
      </w:r>
      <w:r>
        <w:t xml:space="preserve">. Vienna, Austria: R Foundation for Statistical Computing. Retrieved from </w:t>
      </w:r>
      <w:hyperlink r:id="rId21">
        <w:r>
          <w:rPr>
            <w:rStyle w:val="Hyperlink"/>
          </w:rPr>
          <w:t>https://www.R-project.org/</w:t>
        </w:r>
      </w:hyperlink>
    </w:p>
    <w:p w14:paraId="1A52C65D" w14:textId="7D416144" w:rsidR="00032452" w:rsidRDefault="00032452" w:rsidP="00E73E0D">
      <w:pPr>
        <w:autoSpaceDE w:val="0"/>
        <w:autoSpaceDN w:val="0"/>
        <w:adjustRightInd w:val="0"/>
        <w:jc w:val="both"/>
      </w:pPr>
      <w:r w:rsidRPr="00E73E0D">
        <w:t xml:space="preserve">Shelton, Michael. 2007. </w:t>
      </w:r>
      <w:r w:rsidRPr="00E73E0D">
        <w:rPr>
          <w:i/>
          <w:iCs/>
        </w:rPr>
        <w:t>An experimental approach to syllable weight and stress in</w:t>
      </w:r>
      <w:r w:rsidR="00636412">
        <w:rPr>
          <w:i/>
          <w:iCs/>
        </w:rPr>
        <w:t xml:space="preserve"> </w:t>
      </w:r>
      <w:r w:rsidRPr="00E73E0D">
        <w:rPr>
          <w:i/>
          <w:iCs/>
        </w:rPr>
        <w:t>Spanish.</w:t>
      </w:r>
      <w:r w:rsidRPr="00E73E0D">
        <w:t xml:space="preserve"> </w:t>
      </w:r>
      <w:r>
        <w:t>College Stat</w:t>
      </w:r>
      <w:r w:rsidR="00636412">
        <w:t>i</w:t>
      </w:r>
      <w:r>
        <w:t xml:space="preserve">on, PA: </w:t>
      </w:r>
      <w:r w:rsidRPr="00E73E0D">
        <w:t>The Pennsylvania State University</w:t>
      </w:r>
      <w:r w:rsidR="00755E43">
        <w:t xml:space="preserve"> </w:t>
      </w:r>
      <w:r w:rsidRPr="00395E27">
        <w:t>dissertation</w:t>
      </w:r>
      <w:r>
        <w:t>.</w:t>
      </w:r>
    </w:p>
    <w:p w14:paraId="0E7F3046" w14:textId="406BA241" w:rsidR="00755E43" w:rsidRDefault="00755E43" w:rsidP="00E73E0D">
      <w:pPr>
        <w:autoSpaceDE w:val="0"/>
        <w:autoSpaceDN w:val="0"/>
        <w:adjustRightInd w:val="0"/>
        <w:jc w:val="both"/>
      </w:pPr>
    </w:p>
    <w:p w14:paraId="0C5C11E3" w14:textId="68867D9D" w:rsidR="00755E43" w:rsidRPr="00E73E0D" w:rsidRDefault="00755E43" w:rsidP="00E73E0D">
      <w:pPr>
        <w:autoSpaceDE w:val="0"/>
        <w:autoSpaceDN w:val="0"/>
        <w:adjustRightInd w:val="0"/>
        <w:jc w:val="both"/>
      </w:pPr>
      <w:proofErr w:type="spellStart"/>
      <w:r w:rsidRPr="00E73E0D">
        <w:rPr>
          <w:lang w:val="es-ES"/>
        </w:rPr>
        <w:t>Shelton</w:t>
      </w:r>
      <w:proofErr w:type="spellEnd"/>
      <w:r w:rsidRPr="00E73E0D">
        <w:rPr>
          <w:lang w:val="es-ES"/>
        </w:rPr>
        <w:t xml:space="preserve">, Michael, Chip </w:t>
      </w:r>
      <w:proofErr w:type="spellStart"/>
      <w:r w:rsidRPr="00E73E0D">
        <w:rPr>
          <w:lang w:val="es-ES"/>
        </w:rPr>
        <w:t>Gerfen</w:t>
      </w:r>
      <w:proofErr w:type="spellEnd"/>
      <w:r w:rsidRPr="00E73E0D">
        <w:rPr>
          <w:lang w:val="es-ES"/>
        </w:rPr>
        <w:t xml:space="preserve"> and Nicolás Gutiérrez Palma. </w:t>
      </w:r>
      <w:r w:rsidRPr="00E73E0D">
        <w:t>2010. How Spanish</w:t>
      </w:r>
      <w:r w:rsidR="00636412">
        <w:t xml:space="preserve"> </w:t>
      </w:r>
      <w:r w:rsidRPr="00E73E0D">
        <w:t xml:space="preserve">phonotactics informs psycholinguistic models of speech production. In </w:t>
      </w:r>
      <w:proofErr w:type="spellStart"/>
      <w:r w:rsidRPr="00E73E0D">
        <w:t>Karlos</w:t>
      </w:r>
      <w:proofErr w:type="spellEnd"/>
      <w:r w:rsidRPr="00E73E0D">
        <w:t xml:space="preserve"> </w:t>
      </w:r>
      <w:proofErr w:type="spellStart"/>
      <w:r w:rsidRPr="00E73E0D">
        <w:t>Arregi</w:t>
      </w:r>
      <w:proofErr w:type="spellEnd"/>
      <w:r w:rsidRPr="00E73E0D">
        <w:t xml:space="preserve">, </w:t>
      </w:r>
      <w:proofErr w:type="spellStart"/>
      <w:r w:rsidRPr="00E73E0D">
        <w:t>Zsuzsanna</w:t>
      </w:r>
      <w:proofErr w:type="spellEnd"/>
      <w:r w:rsidRPr="00E73E0D">
        <w:t xml:space="preserve"> </w:t>
      </w:r>
      <w:proofErr w:type="spellStart"/>
      <w:r w:rsidRPr="00E73E0D">
        <w:t>Fagyal</w:t>
      </w:r>
      <w:proofErr w:type="spellEnd"/>
      <w:r w:rsidRPr="00E73E0D">
        <w:t xml:space="preserve">, </w:t>
      </w:r>
      <w:proofErr w:type="spellStart"/>
      <w:r w:rsidRPr="00E73E0D">
        <w:t>Silvina</w:t>
      </w:r>
      <w:proofErr w:type="spellEnd"/>
      <w:r w:rsidRPr="00E73E0D">
        <w:t xml:space="preserve"> A. </w:t>
      </w:r>
      <w:proofErr w:type="spellStart"/>
      <w:r w:rsidRPr="00E73E0D">
        <w:t>Montrul</w:t>
      </w:r>
      <w:proofErr w:type="spellEnd"/>
      <w:r w:rsidRPr="00E73E0D">
        <w:t xml:space="preserve"> </w:t>
      </w:r>
      <w:r>
        <w:t>and</w:t>
      </w:r>
      <w:r w:rsidRPr="00E73E0D">
        <w:t xml:space="preserve"> Annie Tremblay (eds.)</w:t>
      </w:r>
      <w:r>
        <w:t xml:space="preserve">, </w:t>
      </w:r>
      <w:r w:rsidRPr="00E73E0D">
        <w:rPr>
          <w:i/>
          <w:iCs/>
        </w:rPr>
        <w:t>Romance linguistics 2008: Interactions in Romance</w:t>
      </w:r>
      <w:r w:rsidRPr="00E73E0D">
        <w:t>, 249-264. Amsterdam:</w:t>
      </w:r>
      <w:r>
        <w:t xml:space="preserve"> </w:t>
      </w:r>
      <w:r w:rsidRPr="00E73E0D">
        <w:t>John Benjamins.</w:t>
      </w:r>
    </w:p>
    <w:p w14:paraId="65B4A529" w14:textId="5E30F3B4" w:rsidR="00FE6F69" w:rsidRPr="00E73E0D" w:rsidRDefault="00FE6F69" w:rsidP="00E73E0D">
      <w:pPr>
        <w:jc w:val="both"/>
        <w:rPr>
          <w:sz w:val="32"/>
          <w:szCs w:val="32"/>
        </w:rPr>
      </w:pPr>
    </w:p>
    <w:p w14:paraId="5A7E4227" w14:textId="48B4BFC8" w:rsidR="00A368B1" w:rsidRDefault="00FE6F69" w:rsidP="00E73E0D">
      <w:pPr>
        <w:jc w:val="both"/>
      </w:pPr>
      <w:proofErr w:type="spellStart"/>
      <w:r w:rsidRPr="00E73E0D">
        <w:rPr>
          <w:rStyle w:val="authors"/>
          <w:lang w:val="es-ES"/>
        </w:rPr>
        <w:t>Shelton</w:t>
      </w:r>
      <w:proofErr w:type="spellEnd"/>
      <w:r w:rsidRPr="00E73E0D">
        <w:rPr>
          <w:rStyle w:val="authors"/>
          <w:lang w:val="es-ES"/>
        </w:rPr>
        <w:t xml:space="preserve">, </w:t>
      </w:r>
      <w:r w:rsidR="00EE525A" w:rsidRPr="00E73E0D">
        <w:rPr>
          <w:rStyle w:val="authors"/>
          <w:lang w:val="es-ES"/>
        </w:rPr>
        <w:t xml:space="preserve">Michael, </w:t>
      </w:r>
      <w:r w:rsidRPr="00E73E0D">
        <w:rPr>
          <w:rStyle w:val="authors"/>
          <w:lang w:val="es-ES"/>
        </w:rPr>
        <w:t xml:space="preserve">Chip </w:t>
      </w:r>
      <w:proofErr w:type="spellStart"/>
      <w:r w:rsidRPr="00E73E0D">
        <w:rPr>
          <w:rStyle w:val="authors"/>
          <w:lang w:val="es-ES"/>
        </w:rPr>
        <w:t>Gerfen</w:t>
      </w:r>
      <w:proofErr w:type="spellEnd"/>
      <w:r w:rsidRPr="00E73E0D">
        <w:rPr>
          <w:rStyle w:val="authors"/>
          <w:lang w:val="es-ES"/>
        </w:rPr>
        <w:t xml:space="preserve"> </w:t>
      </w:r>
      <w:r w:rsidR="00D654A4" w:rsidRPr="00E73E0D">
        <w:rPr>
          <w:rStyle w:val="authors"/>
          <w:lang w:val="es-ES"/>
        </w:rPr>
        <w:t xml:space="preserve">and </w:t>
      </w:r>
      <w:r w:rsidRPr="00E73E0D">
        <w:rPr>
          <w:rStyle w:val="authors"/>
          <w:lang w:val="es-ES"/>
        </w:rPr>
        <w:t>Nicolás Gutiérrez Palma</w:t>
      </w:r>
      <w:r w:rsidR="00821899" w:rsidRPr="00E73E0D">
        <w:rPr>
          <w:rStyle w:val="authors"/>
          <w:lang w:val="es-ES"/>
        </w:rPr>
        <w:t>.</w:t>
      </w:r>
      <w:r w:rsidRPr="00E73E0D">
        <w:rPr>
          <w:lang w:val="es-ES"/>
        </w:rPr>
        <w:t xml:space="preserve"> </w:t>
      </w:r>
      <w:r w:rsidRPr="007D2357">
        <w:rPr>
          <w:rStyle w:val="Date1"/>
        </w:rPr>
        <w:t>2012</w:t>
      </w:r>
      <w:r w:rsidR="00821899">
        <w:rPr>
          <w:rStyle w:val="Date1"/>
        </w:rPr>
        <w:t>.</w:t>
      </w:r>
      <w:r w:rsidRPr="007D2357">
        <w:t xml:space="preserve"> </w:t>
      </w:r>
      <w:r>
        <w:rPr>
          <w:rStyle w:val="arttitle"/>
        </w:rPr>
        <w:t xml:space="preserve">The interaction of </w:t>
      </w:r>
      <w:proofErr w:type="spellStart"/>
      <w:r>
        <w:rPr>
          <w:rStyle w:val="arttitle"/>
        </w:rPr>
        <w:t>subsyllabic</w:t>
      </w:r>
      <w:proofErr w:type="spellEnd"/>
      <w:r>
        <w:rPr>
          <w:rStyle w:val="arttitle"/>
        </w:rPr>
        <w:t xml:space="preserve"> encoding and stress assignment: A new examination of an old problem in Spanish</w:t>
      </w:r>
      <w:r w:rsidR="00A04F17">
        <w:rPr>
          <w:rStyle w:val="arttitle"/>
        </w:rPr>
        <w:t>.</w:t>
      </w:r>
      <w:r>
        <w:t xml:space="preserve"> </w:t>
      </w:r>
      <w:r w:rsidRPr="00E73E0D">
        <w:rPr>
          <w:rStyle w:val="serialtitle"/>
          <w:i/>
          <w:iCs/>
        </w:rPr>
        <w:t>Language and Cognitive Processes</w:t>
      </w:r>
      <w:r>
        <w:t xml:space="preserve"> </w:t>
      </w:r>
      <w:r>
        <w:rPr>
          <w:rStyle w:val="volumeissue"/>
        </w:rPr>
        <w:t>27</w:t>
      </w:r>
      <w:r w:rsidR="00A04F17">
        <w:rPr>
          <w:rStyle w:val="volumeissue"/>
        </w:rPr>
        <w:t>(</w:t>
      </w:r>
      <w:r>
        <w:rPr>
          <w:rStyle w:val="volumeissue"/>
        </w:rPr>
        <w:t>10</w:t>
      </w:r>
      <w:r w:rsidR="00A04F17">
        <w:rPr>
          <w:rStyle w:val="volumeissue"/>
        </w:rPr>
        <w:t>).</w:t>
      </w:r>
      <w:r>
        <w:t xml:space="preserve"> </w:t>
      </w:r>
      <w:r>
        <w:rPr>
          <w:rStyle w:val="pagerange"/>
        </w:rPr>
        <w:t>1459-1478,</w:t>
      </w:r>
      <w:r>
        <w:t xml:space="preserve"> </w:t>
      </w:r>
      <w:r>
        <w:rPr>
          <w:rStyle w:val="doilink"/>
        </w:rPr>
        <w:t xml:space="preserve">DOI: </w:t>
      </w:r>
      <w:hyperlink r:id="rId22" w:history="1">
        <w:r>
          <w:rPr>
            <w:rStyle w:val="Hyperlink"/>
          </w:rPr>
          <w:t>10.1080/01690965.2011.610595</w:t>
        </w:r>
      </w:hyperlink>
      <w:r>
        <w:t xml:space="preserve"> </w:t>
      </w:r>
    </w:p>
    <w:p w14:paraId="240A6B80" w14:textId="3ECACE17" w:rsidR="00C872E1" w:rsidRDefault="00C872E1" w:rsidP="00E73E0D">
      <w:pPr>
        <w:jc w:val="both"/>
      </w:pPr>
    </w:p>
    <w:p w14:paraId="1D59121F" w14:textId="777A192F" w:rsidR="00C872E1" w:rsidRDefault="00C872E1" w:rsidP="00E73E0D">
      <w:pPr>
        <w:pStyle w:val="Bibliography"/>
        <w:jc w:val="both"/>
      </w:pPr>
      <w:bookmarkStart w:id="14" w:name="ref-soskuthy2017generalised"/>
      <w:proofErr w:type="spellStart"/>
      <w:r>
        <w:t>Sóskuthy</w:t>
      </w:r>
      <w:proofErr w:type="spellEnd"/>
      <w:r>
        <w:t xml:space="preserve">, </w:t>
      </w:r>
      <w:proofErr w:type="spellStart"/>
      <w:r>
        <w:t>M</w:t>
      </w:r>
      <w:r w:rsidR="00D654A4">
        <w:t>árton</w:t>
      </w:r>
      <w:proofErr w:type="spellEnd"/>
      <w:r w:rsidR="003107FE">
        <w:t xml:space="preserve">. </w:t>
      </w:r>
      <w:r>
        <w:t>2017</w:t>
      </w:r>
      <w:r w:rsidR="00D654A4">
        <w:t>.</w:t>
      </w:r>
      <w:r>
        <w:t xml:space="preserve"> </w:t>
      </w:r>
      <w:proofErr w:type="spellStart"/>
      <w:r w:rsidRPr="00E73E0D">
        <w:rPr>
          <w:i/>
          <w:iCs/>
        </w:rPr>
        <w:t>Generalised</w:t>
      </w:r>
      <w:proofErr w:type="spellEnd"/>
      <w:r w:rsidRPr="00E73E0D">
        <w:rPr>
          <w:i/>
          <w:iCs/>
        </w:rPr>
        <w:t xml:space="preserve"> additive mixed models for dynamic analysis in linguistics: A practical introduction</w:t>
      </w:r>
      <w:r>
        <w:t xml:space="preserve">. </w:t>
      </w:r>
      <w:proofErr w:type="spellStart"/>
      <w:r>
        <w:rPr>
          <w:i/>
          <w:iCs/>
        </w:rPr>
        <w:t>arXiv</w:t>
      </w:r>
      <w:proofErr w:type="spellEnd"/>
      <w:r>
        <w:rPr>
          <w:i/>
          <w:iCs/>
        </w:rPr>
        <w:t xml:space="preserve"> Preprint arXiv:1703.05339</w:t>
      </w:r>
      <w:r>
        <w:t>.</w:t>
      </w:r>
    </w:p>
    <w:p w14:paraId="7D18F671" w14:textId="1F933130" w:rsidR="00C872E1" w:rsidRDefault="00C872E1" w:rsidP="00E73E0D">
      <w:pPr>
        <w:pStyle w:val="Bibliography"/>
        <w:jc w:val="both"/>
      </w:pPr>
      <w:bookmarkStart w:id="15" w:name="ref-stan"/>
      <w:bookmarkEnd w:id="14"/>
      <w:r>
        <w:t xml:space="preserve">Stan Development Team. 2018. Stan modeling language users guide and reference manual (Version 2.18.0). Stan Development Team. Retrieved from </w:t>
      </w:r>
      <w:hyperlink r:id="rId23">
        <w:r>
          <w:rPr>
            <w:rStyle w:val="Hyperlink"/>
          </w:rPr>
          <w:t>http://mc-stan.org</w:t>
        </w:r>
      </w:hyperlink>
    </w:p>
    <w:p w14:paraId="41B33C52" w14:textId="0AE319A4" w:rsidR="00C872E1" w:rsidRDefault="00C872E1" w:rsidP="00E73E0D">
      <w:pPr>
        <w:pStyle w:val="Bibliography"/>
        <w:jc w:val="both"/>
      </w:pPr>
      <w:bookmarkStart w:id="16" w:name="ref-winter2016"/>
      <w:bookmarkEnd w:id="15"/>
      <w:r>
        <w:t>Winter, B</w:t>
      </w:r>
      <w:r w:rsidR="00D654A4">
        <w:t>odo,</w:t>
      </w:r>
      <w:r>
        <w:t xml:space="preserve"> </w:t>
      </w:r>
      <w:r w:rsidR="00D654A4">
        <w:t xml:space="preserve">and </w:t>
      </w:r>
      <w:proofErr w:type="spellStart"/>
      <w:r w:rsidR="00D654A4">
        <w:t>Martijn</w:t>
      </w:r>
      <w:proofErr w:type="spellEnd"/>
      <w:r w:rsidR="00D654A4">
        <w:t xml:space="preserve"> </w:t>
      </w:r>
      <w:proofErr w:type="spellStart"/>
      <w:r>
        <w:t>Wieling</w:t>
      </w:r>
      <w:proofErr w:type="spellEnd"/>
      <w:r w:rsidR="00D654A4">
        <w:t xml:space="preserve">. </w:t>
      </w:r>
      <w:r>
        <w:t xml:space="preserve">2016. How to analyze linguistic change using mixed models, growth curve analysis and generalized additive modeling. </w:t>
      </w:r>
      <w:r>
        <w:rPr>
          <w:i/>
          <w:iCs/>
        </w:rPr>
        <w:t>Journal of Language Evolution</w:t>
      </w:r>
      <w:r>
        <w:t xml:space="preserve"> </w:t>
      </w:r>
      <w:r w:rsidR="00A04F17">
        <w:t>1(</w:t>
      </w:r>
      <w:r>
        <w:t>1)</w:t>
      </w:r>
      <w:r w:rsidR="00A04F17">
        <w:t>.</w:t>
      </w:r>
      <w:r>
        <w:t xml:space="preserve"> 7–18.</w:t>
      </w:r>
    </w:p>
    <w:p w14:paraId="141DE597" w14:textId="72B02F97" w:rsidR="00C872E1" w:rsidRDefault="00C872E1" w:rsidP="00E73E0D">
      <w:pPr>
        <w:pStyle w:val="Bibliography"/>
        <w:jc w:val="both"/>
      </w:pPr>
      <w:bookmarkStart w:id="17" w:name="ref-wood2006"/>
      <w:bookmarkEnd w:id="16"/>
      <w:r>
        <w:t>Wood, S</w:t>
      </w:r>
      <w:r w:rsidR="00D654A4">
        <w:t>imon.</w:t>
      </w:r>
      <w:r>
        <w:t xml:space="preserve"> 2006. </w:t>
      </w:r>
      <w:r>
        <w:rPr>
          <w:i/>
          <w:iCs/>
        </w:rPr>
        <w:t xml:space="preserve">Generalized additive models: An introduction with </w:t>
      </w:r>
      <w:r w:rsidR="00917382">
        <w:rPr>
          <w:i/>
          <w:iCs/>
        </w:rPr>
        <w:t>R</w:t>
      </w:r>
      <w:r>
        <w:t xml:space="preserve"> (2nd ed.). Boca Raton: CRC Press.</w:t>
      </w:r>
    </w:p>
    <w:bookmarkEnd w:id="17"/>
    <w:p w14:paraId="38BDDECC" w14:textId="77777777" w:rsidR="00A368B1" w:rsidRPr="003D0209" w:rsidRDefault="00A368B1" w:rsidP="00964419">
      <w:pPr>
        <w:ind w:left="360"/>
      </w:pPr>
    </w:p>
    <w:sectPr w:rsidR="00A368B1" w:rsidRPr="003D0209" w:rsidSect="00D16E84">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Office User" w:date="2021-11-29T23:11:00Z" w:initials="OU">
    <w:p w14:paraId="0142AD90" w14:textId="13E0889F" w:rsidR="007F2543" w:rsidRDefault="007F2543">
      <w:pPr>
        <w:pStyle w:val="CommentText"/>
      </w:pPr>
      <w:r>
        <w:rPr>
          <w:rStyle w:val="CommentReference"/>
        </w:rPr>
        <w:annotationRef/>
      </w:r>
      <w:r>
        <w:t xml:space="preserve">I changed this to “gender”, which I assume is probably more accurate and less likely to ruffle feathers. </w:t>
      </w:r>
    </w:p>
  </w:comment>
  <w:comment w:id="6" w:author="Office User" w:date="2021-11-29T23:13:00Z" w:initials="OU">
    <w:p w14:paraId="5EC46C29" w14:textId="5F435FC9" w:rsidR="00B363A1" w:rsidRDefault="00B363A1">
      <w:pPr>
        <w:pStyle w:val="CommentText"/>
      </w:pPr>
      <w:r>
        <w:rPr>
          <w:rStyle w:val="CommentReference"/>
        </w:rPr>
        <w:annotationRef/>
      </w:r>
      <w:r>
        <w:t xml:space="preserve">Added a bit of nuance here to reflect the uncertainty of the model.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42AD90" w15:done="0"/>
  <w15:commentEx w15:paraId="5EC46C2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FDCBA" w16cex:dateUtc="2021-11-30T04:11:00Z"/>
  <w16cex:commentExtensible w16cex:durableId="254FDD24" w16cex:dateUtc="2021-11-30T04: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42AD90" w16cid:durableId="254FDCBA"/>
  <w16cid:commentId w16cid:paraId="5EC46C29" w16cid:durableId="254FDD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CF621" w14:textId="77777777" w:rsidR="0036032E" w:rsidRDefault="0036032E" w:rsidP="00E17A5D">
      <w:r>
        <w:separator/>
      </w:r>
    </w:p>
  </w:endnote>
  <w:endnote w:type="continuationSeparator" w:id="0">
    <w:p w14:paraId="7A9F532A" w14:textId="77777777" w:rsidR="0036032E" w:rsidRDefault="0036032E" w:rsidP="00E17A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Symbol">
    <w:panose1 w:val="05050102010706020507"/>
    <w:charset w:val="02"/>
    <w:family w:val="decorative"/>
    <w:pitch w:val="variable"/>
    <w:sig w:usb0="00000003" w:usb1="10000000" w:usb2="00000000" w:usb3="00000000" w:csb0="80000001" w:csb1="00000000"/>
  </w:font>
  <w:font w:name="Doulos SIL">
    <w:panose1 w:val="02000500070000020004"/>
    <w:charset w:val="4D"/>
    <w:family w:val="auto"/>
    <w:pitch w:val="variable"/>
    <w:sig w:usb0="A00002FF" w:usb1="5200E1FF" w:usb2="02000029" w:usb3="00000000" w:csb0="00000197" w:csb1="00000000"/>
  </w:font>
  <w:font w:name="Wingdings">
    <w:panose1 w:val="05000000000000000000"/>
    <w:charset w:val="4D"/>
    <w:family w:val="decorative"/>
    <w:pitch w:val="variable"/>
    <w:sig w:usb0="00000003" w:usb1="00000000" w:usb2="00000000" w:usb3="00000000" w:csb0="80000001" w:csb1="00000000"/>
  </w:font>
  <w:font w:name="Cairo">
    <w:altName w:val="Calibri"/>
    <w:panose1 w:val="020B06040202020202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635E4" w14:textId="77777777" w:rsidR="0036032E" w:rsidRDefault="0036032E" w:rsidP="00E17A5D">
      <w:r>
        <w:separator/>
      </w:r>
    </w:p>
  </w:footnote>
  <w:footnote w:type="continuationSeparator" w:id="0">
    <w:p w14:paraId="7E74523C" w14:textId="77777777" w:rsidR="0036032E" w:rsidRDefault="0036032E" w:rsidP="00E17A5D">
      <w:r>
        <w:continuationSeparator/>
      </w:r>
    </w:p>
  </w:footnote>
  <w:footnote w:id="1">
    <w:p w14:paraId="45DBB998" w14:textId="77777777" w:rsidR="00550731" w:rsidRDefault="00550731" w:rsidP="00550731">
      <w:pPr>
        <w:pStyle w:val="FootnoteText"/>
      </w:pPr>
      <w:r>
        <w:rPr>
          <w:rStyle w:val="FootnoteReference"/>
        </w:rPr>
        <w:footnoteRef/>
      </w:r>
      <w:r>
        <w:t xml:space="preserve"> If there are coarticulation restrictions in the onset</w:t>
      </w:r>
      <w:r w:rsidRPr="008236F2">
        <w:t xml:space="preserve">, </w:t>
      </w:r>
      <w:proofErr w:type="spellStart"/>
      <w:r>
        <w:t>pwaj</w:t>
      </w:r>
      <w:proofErr w:type="spellEnd"/>
      <w:r>
        <w:t xml:space="preserve">, </w:t>
      </w:r>
      <w:proofErr w:type="spellStart"/>
      <w:r>
        <w:t>bwaj</w:t>
      </w:r>
      <w:proofErr w:type="spellEnd"/>
      <w:r>
        <w:t xml:space="preserve">, </w:t>
      </w:r>
      <w:proofErr w:type="spellStart"/>
      <w:r>
        <w:t>fwaj</w:t>
      </w:r>
      <w:proofErr w:type="spellEnd"/>
      <w:r w:rsidRPr="008236F2">
        <w:t xml:space="preserve"> should not be acceptable</w:t>
      </w:r>
      <w:r>
        <w:t>, but the rest (</w:t>
      </w:r>
      <w:proofErr w:type="spellStart"/>
      <w:r>
        <w:t>twaj</w:t>
      </w:r>
      <w:proofErr w:type="spellEnd"/>
      <w:r>
        <w:t xml:space="preserve">, </w:t>
      </w:r>
      <w:proofErr w:type="spellStart"/>
      <w:r>
        <w:t>dwaj</w:t>
      </w:r>
      <w:proofErr w:type="spellEnd"/>
      <w:r>
        <w:t xml:space="preserve">, </w:t>
      </w:r>
      <w:proofErr w:type="spellStart"/>
      <w:r>
        <w:t>kwaj</w:t>
      </w:r>
      <w:proofErr w:type="spellEnd"/>
      <w:r>
        <w:t xml:space="preserve">, </w:t>
      </w:r>
      <w:proofErr w:type="spellStart"/>
      <w:r>
        <w:t>gwaj</w:t>
      </w:r>
      <w:proofErr w:type="spellEnd"/>
      <w:r>
        <w:t>) should be fine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B2DEA"/>
    <w:multiLevelType w:val="hybridMultilevel"/>
    <w:tmpl w:val="35E27BB2"/>
    <w:lvl w:ilvl="0" w:tplc="F9082F64">
      <w:start w:val="1"/>
      <w:numFmt w:val="bullet"/>
      <w:lvlText w:val="•"/>
      <w:lvlJc w:val="left"/>
      <w:pPr>
        <w:tabs>
          <w:tab w:val="num" w:pos="720"/>
        </w:tabs>
        <w:ind w:left="720" w:hanging="360"/>
      </w:pPr>
      <w:rPr>
        <w:rFonts w:ascii="Arial" w:hAnsi="Arial" w:hint="default"/>
      </w:rPr>
    </w:lvl>
    <w:lvl w:ilvl="1" w:tplc="8E62B772">
      <w:start w:val="1"/>
      <w:numFmt w:val="bullet"/>
      <w:lvlText w:val="•"/>
      <w:lvlJc w:val="left"/>
      <w:pPr>
        <w:tabs>
          <w:tab w:val="num" w:pos="1440"/>
        </w:tabs>
        <w:ind w:left="1440" w:hanging="360"/>
      </w:pPr>
      <w:rPr>
        <w:rFonts w:ascii="Arial" w:hAnsi="Arial" w:hint="default"/>
      </w:rPr>
    </w:lvl>
    <w:lvl w:ilvl="2" w:tplc="0D724DDC">
      <w:start w:val="108"/>
      <w:numFmt w:val="bullet"/>
      <w:lvlText w:val="•"/>
      <w:lvlJc w:val="left"/>
      <w:pPr>
        <w:tabs>
          <w:tab w:val="num" w:pos="2160"/>
        </w:tabs>
        <w:ind w:left="2160" w:hanging="360"/>
      </w:pPr>
      <w:rPr>
        <w:rFonts w:ascii="Arial" w:hAnsi="Arial" w:hint="default"/>
      </w:rPr>
    </w:lvl>
    <w:lvl w:ilvl="3" w:tplc="45D2F154">
      <w:start w:val="157"/>
      <w:numFmt w:val="bullet"/>
      <w:lvlText w:val="•"/>
      <w:lvlJc w:val="left"/>
      <w:pPr>
        <w:tabs>
          <w:tab w:val="num" w:pos="2880"/>
        </w:tabs>
        <w:ind w:left="2880" w:hanging="360"/>
      </w:pPr>
      <w:rPr>
        <w:rFonts w:ascii="Arial" w:hAnsi="Arial" w:hint="default"/>
      </w:rPr>
    </w:lvl>
    <w:lvl w:ilvl="4" w:tplc="AF388D58" w:tentative="1">
      <w:start w:val="1"/>
      <w:numFmt w:val="bullet"/>
      <w:lvlText w:val="•"/>
      <w:lvlJc w:val="left"/>
      <w:pPr>
        <w:tabs>
          <w:tab w:val="num" w:pos="3600"/>
        </w:tabs>
        <w:ind w:left="3600" w:hanging="360"/>
      </w:pPr>
      <w:rPr>
        <w:rFonts w:ascii="Arial" w:hAnsi="Arial" w:hint="default"/>
      </w:rPr>
    </w:lvl>
    <w:lvl w:ilvl="5" w:tplc="E9E0BFE6" w:tentative="1">
      <w:start w:val="1"/>
      <w:numFmt w:val="bullet"/>
      <w:lvlText w:val="•"/>
      <w:lvlJc w:val="left"/>
      <w:pPr>
        <w:tabs>
          <w:tab w:val="num" w:pos="4320"/>
        </w:tabs>
        <w:ind w:left="4320" w:hanging="360"/>
      </w:pPr>
      <w:rPr>
        <w:rFonts w:ascii="Arial" w:hAnsi="Arial" w:hint="default"/>
      </w:rPr>
    </w:lvl>
    <w:lvl w:ilvl="6" w:tplc="93884A88" w:tentative="1">
      <w:start w:val="1"/>
      <w:numFmt w:val="bullet"/>
      <w:lvlText w:val="•"/>
      <w:lvlJc w:val="left"/>
      <w:pPr>
        <w:tabs>
          <w:tab w:val="num" w:pos="5040"/>
        </w:tabs>
        <w:ind w:left="5040" w:hanging="360"/>
      </w:pPr>
      <w:rPr>
        <w:rFonts w:ascii="Arial" w:hAnsi="Arial" w:hint="default"/>
      </w:rPr>
    </w:lvl>
    <w:lvl w:ilvl="7" w:tplc="C8747DBA" w:tentative="1">
      <w:start w:val="1"/>
      <w:numFmt w:val="bullet"/>
      <w:lvlText w:val="•"/>
      <w:lvlJc w:val="left"/>
      <w:pPr>
        <w:tabs>
          <w:tab w:val="num" w:pos="5760"/>
        </w:tabs>
        <w:ind w:left="5760" w:hanging="360"/>
      </w:pPr>
      <w:rPr>
        <w:rFonts w:ascii="Arial" w:hAnsi="Arial" w:hint="default"/>
      </w:rPr>
    </w:lvl>
    <w:lvl w:ilvl="8" w:tplc="BBD09F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8B3D0B"/>
    <w:multiLevelType w:val="hybridMultilevel"/>
    <w:tmpl w:val="371A54B6"/>
    <w:lvl w:ilvl="0" w:tplc="473C56C6">
      <w:start w:val="1"/>
      <w:numFmt w:val="bullet"/>
      <w:lvlText w:val="•"/>
      <w:lvlJc w:val="left"/>
      <w:pPr>
        <w:tabs>
          <w:tab w:val="num" w:pos="720"/>
        </w:tabs>
        <w:ind w:left="720" w:hanging="360"/>
      </w:pPr>
      <w:rPr>
        <w:rFonts w:ascii="Arial" w:hAnsi="Arial" w:hint="default"/>
      </w:rPr>
    </w:lvl>
    <w:lvl w:ilvl="1" w:tplc="86B8BE7A" w:tentative="1">
      <w:start w:val="1"/>
      <w:numFmt w:val="bullet"/>
      <w:lvlText w:val="•"/>
      <w:lvlJc w:val="left"/>
      <w:pPr>
        <w:tabs>
          <w:tab w:val="num" w:pos="1440"/>
        </w:tabs>
        <w:ind w:left="1440" w:hanging="360"/>
      </w:pPr>
      <w:rPr>
        <w:rFonts w:ascii="Arial" w:hAnsi="Arial" w:hint="default"/>
      </w:rPr>
    </w:lvl>
    <w:lvl w:ilvl="2" w:tplc="E5F0D792" w:tentative="1">
      <w:start w:val="1"/>
      <w:numFmt w:val="bullet"/>
      <w:lvlText w:val="•"/>
      <w:lvlJc w:val="left"/>
      <w:pPr>
        <w:tabs>
          <w:tab w:val="num" w:pos="2160"/>
        </w:tabs>
        <w:ind w:left="2160" w:hanging="360"/>
      </w:pPr>
      <w:rPr>
        <w:rFonts w:ascii="Arial" w:hAnsi="Arial" w:hint="default"/>
      </w:rPr>
    </w:lvl>
    <w:lvl w:ilvl="3" w:tplc="A60ED8FC" w:tentative="1">
      <w:start w:val="1"/>
      <w:numFmt w:val="bullet"/>
      <w:lvlText w:val="•"/>
      <w:lvlJc w:val="left"/>
      <w:pPr>
        <w:tabs>
          <w:tab w:val="num" w:pos="2880"/>
        </w:tabs>
        <w:ind w:left="2880" w:hanging="360"/>
      </w:pPr>
      <w:rPr>
        <w:rFonts w:ascii="Arial" w:hAnsi="Arial" w:hint="default"/>
      </w:rPr>
    </w:lvl>
    <w:lvl w:ilvl="4" w:tplc="F22C2796" w:tentative="1">
      <w:start w:val="1"/>
      <w:numFmt w:val="bullet"/>
      <w:lvlText w:val="•"/>
      <w:lvlJc w:val="left"/>
      <w:pPr>
        <w:tabs>
          <w:tab w:val="num" w:pos="3600"/>
        </w:tabs>
        <w:ind w:left="3600" w:hanging="360"/>
      </w:pPr>
      <w:rPr>
        <w:rFonts w:ascii="Arial" w:hAnsi="Arial" w:hint="default"/>
      </w:rPr>
    </w:lvl>
    <w:lvl w:ilvl="5" w:tplc="1F322BFC" w:tentative="1">
      <w:start w:val="1"/>
      <w:numFmt w:val="bullet"/>
      <w:lvlText w:val="•"/>
      <w:lvlJc w:val="left"/>
      <w:pPr>
        <w:tabs>
          <w:tab w:val="num" w:pos="4320"/>
        </w:tabs>
        <w:ind w:left="4320" w:hanging="360"/>
      </w:pPr>
      <w:rPr>
        <w:rFonts w:ascii="Arial" w:hAnsi="Arial" w:hint="default"/>
      </w:rPr>
    </w:lvl>
    <w:lvl w:ilvl="6" w:tplc="DCE00E82" w:tentative="1">
      <w:start w:val="1"/>
      <w:numFmt w:val="bullet"/>
      <w:lvlText w:val="•"/>
      <w:lvlJc w:val="left"/>
      <w:pPr>
        <w:tabs>
          <w:tab w:val="num" w:pos="5040"/>
        </w:tabs>
        <w:ind w:left="5040" w:hanging="360"/>
      </w:pPr>
      <w:rPr>
        <w:rFonts w:ascii="Arial" w:hAnsi="Arial" w:hint="default"/>
      </w:rPr>
    </w:lvl>
    <w:lvl w:ilvl="7" w:tplc="FCDC5264" w:tentative="1">
      <w:start w:val="1"/>
      <w:numFmt w:val="bullet"/>
      <w:lvlText w:val="•"/>
      <w:lvlJc w:val="left"/>
      <w:pPr>
        <w:tabs>
          <w:tab w:val="num" w:pos="5760"/>
        </w:tabs>
        <w:ind w:left="5760" w:hanging="360"/>
      </w:pPr>
      <w:rPr>
        <w:rFonts w:ascii="Arial" w:hAnsi="Arial" w:hint="default"/>
      </w:rPr>
    </w:lvl>
    <w:lvl w:ilvl="8" w:tplc="2F7891A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262264"/>
    <w:multiLevelType w:val="hybridMultilevel"/>
    <w:tmpl w:val="0CB02DFC"/>
    <w:lvl w:ilvl="0" w:tplc="8A124852">
      <w:start w:val="1"/>
      <w:numFmt w:val="bullet"/>
      <w:lvlText w:val="•"/>
      <w:lvlJc w:val="left"/>
      <w:pPr>
        <w:tabs>
          <w:tab w:val="num" w:pos="720"/>
        </w:tabs>
        <w:ind w:left="720" w:hanging="360"/>
      </w:pPr>
      <w:rPr>
        <w:rFonts w:ascii="Arial" w:hAnsi="Arial" w:hint="default"/>
      </w:rPr>
    </w:lvl>
    <w:lvl w:ilvl="1" w:tplc="D8F2671A">
      <w:start w:val="189"/>
      <w:numFmt w:val="bullet"/>
      <w:lvlText w:val="•"/>
      <w:lvlJc w:val="left"/>
      <w:pPr>
        <w:tabs>
          <w:tab w:val="num" w:pos="1440"/>
        </w:tabs>
        <w:ind w:left="1440" w:hanging="360"/>
      </w:pPr>
      <w:rPr>
        <w:rFonts w:ascii="Arial" w:hAnsi="Arial" w:hint="default"/>
      </w:rPr>
    </w:lvl>
    <w:lvl w:ilvl="2" w:tplc="C62ACAA8" w:tentative="1">
      <w:start w:val="1"/>
      <w:numFmt w:val="bullet"/>
      <w:lvlText w:val="•"/>
      <w:lvlJc w:val="left"/>
      <w:pPr>
        <w:tabs>
          <w:tab w:val="num" w:pos="2160"/>
        </w:tabs>
        <w:ind w:left="2160" w:hanging="360"/>
      </w:pPr>
      <w:rPr>
        <w:rFonts w:ascii="Arial" w:hAnsi="Arial" w:hint="default"/>
      </w:rPr>
    </w:lvl>
    <w:lvl w:ilvl="3" w:tplc="4D9E3780" w:tentative="1">
      <w:start w:val="1"/>
      <w:numFmt w:val="bullet"/>
      <w:lvlText w:val="•"/>
      <w:lvlJc w:val="left"/>
      <w:pPr>
        <w:tabs>
          <w:tab w:val="num" w:pos="2880"/>
        </w:tabs>
        <w:ind w:left="2880" w:hanging="360"/>
      </w:pPr>
      <w:rPr>
        <w:rFonts w:ascii="Arial" w:hAnsi="Arial" w:hint="default"/>
      </w:rPr>
    </w:lvl>
    <w:lvl w:ilvl="4" w:tplc="B9EE8D6A" w:tentative="1">
      <w:start w:val="1"/>
      <w:numFmt w:val="bullet"/>
      <w:lvlText w:val="•"/>
      <w:lvlJc w:val="left"/>
      <w:pPr>
        <w:tabs>
          <w:tab w:val="num" w:pos="3600"/>
        </w:tabs>
        <w:ind w:left="3600" w:hanging="360"/>
      </w:pPr>
      <w:rPr>
        <w:rFonts w:ascii="Arial" w:hAnsi="Arial" w:hint="default"/>
      </w:rPr>
    </w:lvl>
    <w:lvl w:ilvl="5" w:tplc="C1849F7C" w:tentative="1">
      <w:start w:val="1"/>
      <w:numFmt w:val="bullet"/>
      <w:lvlText w:val="•"/>
      <w:lvlJc w:val="left"/>
      <w:pPr>
        <w:tabs>
          <w:tab w:val="num" w:pos="4320"/>
        </w:tabs>
        <w:ind w:left="4320" w:hanging="360"/>
      </w:pPr>
      <w:rPr>
        <w:rFonts w:ascii="Arial" w:hAnsi="Arial" w:hint="default"/>
      </w:rPr>
    </w:lvl>
    <w:lvl w:ilvl="6" w:tplc="C5E8CF6A" w:tentative="1">
      <w:start w:val="1"/>
      <w:numFmt w:val="bullet"/>
      <w:lvlText w:val="•"/>
      <w:lvlJc w:val="left"/>
      <w:pPr>
        <w:tabs>
          <w:tab w:val="num" w:pos="5040"/>
        </w:tabs>
        <w:ind w:left="5040" w:hanging="360"/>
      </w:pPr>
      <w:rPr>
        <w:rFonts w:ascii="Arial" w:hAnsi="Arial" w:hint="default"/>
      </w:rPr>
    </w:lvl>
    <w:lvl w:ilvl="7" w:tplc="CA7A4D1A" w:tentative="1">
      <w:start w:val="1"/>
      <w:numFmt w:val="bullet"/>
      <w:lvlText w:val="•"/>
      <w:lvlJc w:val="left"/>
      <w:pPr>
        <w:tabs>
          <w:tab w:val="num" w:pos="5760"/>
        </w:tabs>
        <w:ind w:left="5760" w:hanging="360"/>
      </w:pPr>
      <w:rPr>
        <w:rFonts w:ascii="Arial" w:hAnsi="Arial" w:hint="default"/>
      </w:rPr>
    </w:lvl>
    <w:lvl w:ilvl="8" w:tplc="39608E4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03FBF"/>
    <w:multiLevelType w:val="hybridMultilevel"/>
    <w:tmpl w:val="A1E8F112"/>
    <w:lvl w:ilvl="0" w:tplc="F7FC2416">
      <w:start w:val="1"/>
      <w:numFmt w:val="bullet"/>
      <w:lvlText w:val="•"/>
      <w:lvlJc w:val="left"/>
      <w:pPr>
        <w:tabs>
          <w:tab w:val="num" w:pos="720"/>
        </w:tabs>
        <w:ind w:left="720" w:hanging="360"/>
      </w:pPr>
      <w:rPr>
        <w:rFonts w:ascii="Arial" w:hAnsi="Arial" w:hint="default"/>
      </w:rPr>
    </w:lvl>
    <w:lvl w:ilvl="1" w:tplc="C4268D6E" w:tentative="1">
      <w:start w:val="1"/>
      <w:numFmt w:val="bullet"/>
      <w:lvlText w:val="•"/>
      <w:lvlJc w:val="left"/>
      <w:pPr>
        <w:tabs>
          <w:tab w:val="num" w:pos="1440"/>
        </w:tabs>
        <w:ind w:left="1440" w:hanging="360"/>
      </w:pPr>
      <w:rPr>
        <w:rFonts w:ascii="Arial" w:hAnsi="Arial" w:hint="default"/>
      </w:rPr>
    </w:lvl>
    <w:lvl w:ilvl="2" w:tplc="5012211E" w:tentative="1">
      <w:start w:val="1"/>
      <w:numFmt w:val="bullet"/>
      <w:lvlText w:val="•"/>
      <w:lvlJc w:val="left"/>
      <w:pPr>
        <w:tabs>
          <w:tab w:val="num" w:pos="2160"/>
        </w:tabs>
        <w:ind w:left="2160" w:hanging="360"/>
      </w:pPr>
      <w:rPr>
        <w:rFonts w:ascii="Arial" w:hAnsi="Arial" w:hint="default"/>
      </w:rPr>
    </w:lvl>
    <w:lvl w:ilvl="3" w:tplc="033A39EC" w:tentative="1">
      <w:start w:val="1"/>
      <w:numFmt w:val="bullet"/>
      <w:lvlText w:val="•"/>
      <w:lvlJc w:val="left"/>
      <w:pPr>
        <w:tabs>
          <w:tab w:val="num" w:pos="2880"/>
        </w:tabs>
        <w:ind w:left="2880" w:hanging="360"/>
      </w:pPr>
      <w:rPr>
        <w:rFonts w:ascii="Arial" w:hAnsi="Arial" w:hint="default"/>
      </w:rPr>
    </w:lvl>
    <w:lvl w:ilvl="4" w:tplc="7682F2EA" w:tentative="1">
      <w:start w:val="1"/>
      <w:numFmt w:val="bullet"/>
      <w:lvlText w:val="•"/>
      <w:lvlJc w:val="left"/>
      <w:pPr>
        <w:tabs>
          <w:tab w:val="num" w:pos="3600"/>
        </w:tabs>
        <w:ind w:left="3600" w:hanging="360"/>
      </w:pPr>
      <w:rPr>
        <w:rFonts w:ascii="Arial" w:hAnsi="Arial" w:hint="default"/>
      </w:rPr>
    </w:lvl>
    <w:lvl w:ilvl="5" w:tplc="A418ABCA" w:tentative="1">
      <w:start w:val="1"/>
      <w:numFmt w:val="bullet"/>
      <w:lvlText w:val="•"/>
      <w:lvlJc w:val="left"/>
      <w:pPr>
        <w:tabs>
          <w:tab w:val="num" w:pos="4320"/>
        </w:tabs>
        <w:ind w:left="4320" w:hanging="360"/>
      </w:pPr>
      <w:rPr>
        <w:rFonts w:ascii="Arial" w:hAnsi="Arial" w:hint="default"/>
      </w:rPr>
    </w:lvl>
    <w:lvl w:ilvl="6" w:tplc="05B8DF50" w:tentative="1">
      <w:start w:val="1"/>
      <w:numFmt w:val="bullet"/>
      <w:lvlText w:val="•"/>
      <w:lvlJc w:val="left"/>
      <w:pPr>
        <w:tabs>
          <w:tab w:val="num" w:pos="5040"/>
        </w:tabs>
        <w:ind w:left="5040" w:hanging="360"/>
      </w:pPr>
      <w:rPr>
        <w:rFonts w:ascii="Arial" w:hAnsi="Arial" w:hint="default"/>
      </w:rPr>
    </w:lvl>
    <w:lvl w:ilvl="7" w:tplc="8F96DC44" w:tentative="1">
      <w:start w:val="1"/>
      <w:numFmt w:val="bullet"/>
      <w:lvlText w:val="•"/>
      <w:lvlJc w:val="left"/>
      <w:pPr>
        <w:tabs>
          <w:tab w:val="num" w:pos="5760"/>
        </w:tabs>
        <w:ind w:left="5760" w:hanging="360"/>
      </w:pPr>
      <w:rPr>
        <w:rFonts w:ascii="Arial" w:hAnsi="Arial" w:hint="default"/>
      </w:rPr>
    </w:lvl>
    <w:lvl w:ilvl="8" w:tplc="CA884A0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BE44E9C"/>
    <w:multiLevelType w:val="multilevel"/>
    <w:tmpl w:val="F3187EAA"/>
    <w:lvl w:ilvl="0">
      <w:start w:val="2"/>
      <w:numFmt w:val="decimal"/>
      <w:lvlText w:val="%1"/>
      <w:lvlJc w:val="left"/>
      <w:pPr>
        <w:ind w:left="360" w:hanging="360"/>
      </w:pPr>
      <w:rPr>
        <w:rFonts w:hint="default"/>
        <w:u w:val="single"/>
      </w:rPr>
    </w:lvl>
    <w:lvl w:ilvl="1">
      <w:start w:val="1"/>
      <w:numFmt w:val="decimal"/>
      <w:lvlText w:val="%1.%2"/>
      <w:lvlJc w:val="left"/>
      <w:pPr>
        <w:ind w:left="360" w:hanging="360"/>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720" w:hanging="72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080" w:hanging="108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440" w:hanging="1440"/>
      </w:pPr>
      <w:rPr>
        <w:rFonts w:hint="default"/>
        <w:u w:val="single"/>
      </w:rPr>
    </w:lvl>
    <w:lvl w:ilvl="8">
      <w:start w:val="1"/>
      <w:numFmt w:val="decimal"/>
      <w:lvlText w:val="%1.%2.%3.%4.%5.%6.%7.%8.%9"/>
      <w:lvlJc w:val="left"/>
      <w:pPr>
        <w:ind w:left="1800" w:hanging="1800"/>
      </w:pPr>
      <w:rPr>
        <w:rFonts w:hint="default"/>
        <w:u w:val="single"/>
      </w:rPr>
    </w:lvl>
  </w:abstractNum>
  <w:abstractNum w:abstractNumId="5" w15:restartNumberingAfterBreak="0">
    <w:nsid w:val="0E7603DB"/>
    <w:multiLevelType w:val="hybridMultilevel"/>
    <w:tmpl w:val="0F047E6E"/>
    <w:lvl w:ilvl="0" w:tplc="B914D3A0">
      <w:start w:val="1"/>
      <w:numFmt w:val="bullet"/>
      <w:lvlText w:val="•"/>
      <w:lvlJc w:val="left"/>
      <w:pPr>
        <w:tabs>
          <w:tab w:val="num" w:pos="720"/>
        </w:tabs>
        <w:ind w:left="720" w:hanging="360"/>
      </w:pPr>
      <w:rPr>
        <w:rFonts w:ascii="Arial" w:hAnsi="Arial" w:hint="default"/>
      </w:rPr>
    </w:lvl>
    <w:lvl w:ilvl="1" w:tplc="41A01114" w:tentative="1">
      <w:start w:val="1"/>
      <w:numFmt w:val="bullet"/>
      <w:lvlText w:val="•"/>
      <w:lvlJc w:val="left"/>
      <w:pPr>
        <w:tabs>
          <w:tab w:val="num" w:pos="1440"/>
        </w:tabs>
        <w:ind w:left="1440" w:hanging="360"/>
      </w:pPr>
      <w:rPr>
        <w:rFonts w:ascii="Arial" w:hAnsi="Arial" w:hint="default"/>
      </w:rPr>
    </w:lvl>
    <w:lvl w:ilvl="2" w:tplc="7F9C27E8" w:tentative="1">
      <w:start w:val="1"/>
      <w:numFmt w:val="bullet"/>
      <w:lvlText w:val="•"/>
      <w:lvlJc w:val="left"/>
      <w:pPr>
        <w:tabs>
          <w:tab w:val="num" w:pos="2160"/>
        </w:tabs>
        <w:ind w:left="2160" w:hanging="360"/>
      </w:pPr>
      <w:rPr>
        <w:rFonts w:ascii="Arial" w:hAnsi="Arial" w:hint="default"/>
      </w:rPr>
    </w:lvl>
    <w:lvl w:ilvl="3" w:tplc="7A86DD56" w:tentative="1">
      <w:start w:val="1"/>
      <w:numFmt w:val="bullet"/>
      <w:lvlText w:val="•"/>
      <w:lvlJc w:val="left"/>
      <w:pPr>
        <w:tabs>
          <w:tab w:val="num" w:pos="2880"/>
        </w:tabs>
        <w:ind w:left="2880" w:hanging="360"/>
      </w:pPr>
      <w:rPr>
        <w:rFonts w:ascii="Arial" w:hAnsi="Arial" w:hint="default"/>
      </w:rPr>
    </w:lvl>
    <w:lvl w:ilvl="4" w:tplc="CCDE0EFA" w:tentative="1">
      <w:start w:val="1"/>
      <w:numFmt w:val="bullet"/>
      <w:lvlText w:val="•"/>
      <w:lvlJc w:val="left"/>
      <w:pPr>
        <w:tabs>
          <w:tab w:val="num" w:pos="3600"/>
        </w:tabs>
        <w:ind w:left="3600" w:hanging="360"/>
      </w:pPr>
      <w:rPr>
        <w:rFonts w:ascii="Arial" w:hAnsi="Arial" w:hint="default"/>
      </w:rPr>
    </w:lvl>
    <w:lvl w:ilvl="5" w:tplc="0324F190" w:tentative="1">
      <w:start w:val="1"/>
      <w:numFmt w:val="bullet"/>
      <w:lvlText w:val="•"/>
      <w:lvlJc w:val="left"/>
      <w:pPr>
        <w:tabs>
          <w:tab w:val="num" w:pos="4320"/>
        </w:tabs>
        <w:ind w:left="4320" w:hanging="360"/>
      </w:pPr>
      <w:rPr>
        <w:rFonts w:ascii="Arial" w:hAnsi="Arial" w:hint="default"/>
      </w:rPr>
    </w:lvl>
    <w:lvl w:ilvl="6" w:tplc="AE22F0C6" w:tentative="1">
      <w:start w:val="1"/>
      <w:numFmt w:val="bullet"/>
      <w:lvlText w:val="•"/>
      <w:lvlJc w:val="left"/>
      <w:pPr>
        <w:tabs>
          <w:tab w:val="num" w:pos="5040"/>
        </w:tabs>
        <w:ind w:left="5040" w:hanging="360"/>
      </w:pPr>
      <w:rPr>
        <w:rFonts w:ascii="Arial" w:hAnsi="Arial" w:hint="default"/>
      </w:rPr>
    </w:lvl>
    <w:lvl w:ilvl="7" w:tplc="6270EF64" w:tentative="1">
      <w:start w:val="1"/>
      <w:numFmt w:val="bullet"/>
      <w:lvlText w:val="•"/>
      <w:lvlJc w:val="left"/>
      <w:pPr>
        <w:tabs>
          <w:tab w:val="num" w:pos="5760"/>
        </w:tabs>
        <w:ind w:left="5760" w:hanging="360"/>
      </w:pPr>
      <w:rPr>
        <w:rFonts w:ascii="Arial" w:hAnsi="Arial" w:hint="default"/>
      </w:rPr>
    </w:lvl>
    <w:lvl w:ilvl="8" w:tplc="7FDA606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FBE242B"/>
    <w:multiLevelType w:val="multilevel"/>
    <w:tmpl w:val="777684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6E0549"/>
    <w:multiLevelType w:val="hybridMultilevel"/>
    <w:tmpl w:val="5C047986"/>
    <w:lvl w:ilvl="0" w:tplc="149864C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BE6F47"/>
    <w:multiLevelType w:val="hybridMultilevel"/>
    <w:tmpl w:val="961AE888"/>
    <w:lvl w:ilvl="0" w:tplc="402EB126">
      <w:start w:val="1"/>
      <w:numFmt w:val="bullet"/>
      <w:lvlText w:val="•"/>
      <w:lvlJc w:val="left"/>
      <w:pPr>
        <w:tabs>
          <w:tab w:val="num" w:pos="720"/>
        </w:tabs>
        <w:ind w:left="720" w:hanging="360"/>
      </w:pPr>
      <w:rPr>
        <w:rFonts w:ascii="Arial" w:hAnsi="Arial" w:hint="default"/>
      </w:rPr>
    </w:lvl>
    <w:lvl w:ilvl="1" w:tplc="9AF2D30C" w:tentative="1">
      <w:start w:val="1"/>
      <w:numFmt w:val="bullet"/>
      <w:lvlText w:val="•"/>
      <w:lvlJc w:val="left"/>
      <w:pPr>
        <w:tabs>
          <w:tab w:val="num" w:pos="1440"/>
        </w:tabs>
        <w:ind w:left="1440" w:hanging="360"/>
      </w:pPr>
      <w:rPr>
        <w:rFonts w:ascii="Arial" w:hAnsi="Arial" w:hint="default"/>
      </w:rPr>
    </w:lvl>
    <w:lvl w:ilvl="2" w:tplc="2B829DE4" w:tentative="1">
      <w:start w:val="1"/>
      <w:numFmt w:val="bullet"/>
      <w:lvlText w:val="•"/>
      <w:lvlJc w:val="left"/>
      <w:pPr>
        <w:tabs>
          <w:tab w:val="num" w:pos="2160"/>
        </w:tabs>
        <w:ind w:left="2160" w:hanging="360"/>
      </w:pPr>
      <w:rPr>
        <w:rFonts w:ascii="Arial" w:hAnsi="Arial" w:hint="default"/>
      </w:rPr>
    </w:lvl>
    <w:lvl w:ilvl="3" w:tplc="CF92A1F6" w:tentative="1">
      <w:start w:val="1"/>
      <w:numFmt w:val="bullet"/>
      <w:lvlText w:val="•"/>
      <w:lvlJc w:val="left"/>
      <w:pPr>
        <w:tabs>
          <w:tab w:val="num" w:pos="2880"/>
        </w:tabs>
        <w:ind w:left="2880" w:hanging="360"/>
      </w:pPr>
      <w:rPr>
        <w:rFonts w:ascii="Arial" w:hAnsi="Arial" w:hint="default"/>
      </w:rPr>
    </w:lvl>
    <w:lvl w:ilvl="4" w:tplc="08642DBE" w:tentative="1">
      <w:start w:val="1"/>
      <w:numFmt w:val="bullet"/>
      <w:lvlText w:val="•"/>
      <w:lvlJc w:val="left"/>
      <w:pPr>
        <w:tabs>
          <w:tab w:val="num" w:pos="3600"/>
        </w:tabs>
        <w:ind w:left="3600" w:hanging="360"/>
      </w:pPr>
      <w:rPr>
        <w:rFonts w:ascii="Arial" w:hAnsi="Arial" w:hint="default"/>
      </w:rPr>
    </w:lvl>
    <w:lvl w:ilvl="5" w:tplc="56C67ACC" w:tentative="1">
      <w:start w:val="1"/>
      <w:numFmt w:val="bullet"/>
      <w:lvlText w:val="•"/>
      <w:lvlJc w:val="left"/>
      <w:pPr>
        <w:tabs>
          <w:tab w:val="num" w:pos="4320"/>
        </w:tabs>
        <w:ind w:left="4320" w:hanging="360"/>
      </w:pPr>
      <w:rPr>
        <w:rFonts w:ascii="Arial" w:hAnsi="Arial" w:hint="default"/>
      </w:rPr>
    </w:lvl>
    <w:lvl w:ilvl="6" w:tplc="48542B3A" w:tentative="1">
      <w:start w:val="1"/>
      <w:numFmt w:val="bullet"/>
      <w:lvlText w:val="•"/>
      <w:lvlJc w:val="left"/>
      <w:pPr>
        <w:tabs>
          <w:tab w:val="num" w:pos="5040"/>
        </w:tabs>
        <w:ind w:left="5040" w:hanging="360"/>
      </w:pPr>
      <w:rPr>
        <w:rFonts w:ascii="Arial" w:hAnsi="Arial" w:hint="default"/>
      </w:rPr>
    </w:lvl>
    <w:lvl w:ilvl="7" w:tplc="9634CF26" w:tentative="1">
      <w:start w:val="1"/>
      <w:numFmt w:val="bullet"/>
      <w:lvlText w:val="•"/>
      <w:lvlJc w:val="left"/>
      <w:pPr>
        <w:tabs>
          <w:tab w:val="num" w:pos="5760"/>
        </w:tabs>
        <w:ind w:left="5760" w:hanging="360"/>
      </w:pPr>
      <w:rPr>
        <w:rFonts w:ascii="Arial" w:hAnsi="Arial" w:hint="default"/>
      </w:rPr>
    </w:lvl>
    <w:lvl w:ilvl="8" w:tplc="765E7E2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2525611"/>
    <w:multiLevelType w:val="hybridMultilevel"/>
    <w:tmpl w:val="3F90D0B8"/>
    <w:lvl w:ilvl="0" w:tplc="A77CC87A">
      <w:start w:val="1"/>
      <w:numFmt w:val="bullet"/>
      <w:lvlText w:val="•"/>
      <w:lvlJc w:val="left"/>
      <w:pPr>
        <w:tabs>
          <w:tab w:val="num" w:pos="720"/>
        </w:tabs>
        <w:ind w:left="720" w:hanging="360"/>
      </w:pPr>
      <w:rPr>
        <w:rFonts w:ascii="Arial" w:hAnsi="Arial" w:hint="default"/>
      </w:rPr>
    </w:lvl>
    <w:lvl w:ilvl="1" w:tplc="6FACA9D4" w:tentative="1">
      <w:start w:val="1"/>
      <w:numFmt w:val="bullet"/>
      <w:lvlText w:val="•"/>
      <w:lvlJc w:val="left"/>
      <w:pPr>
        <w:tabs>
          <w:tab w:val="num" w:pos="1440"/>
        </w:tabs>
        <w:ind w:left="1440" w:hanging="360"/>
      </w:pPr>
      <w:rPr>
        <w:rFonts w:ascii="Arial" w:hAnsi="Arial" w:hint="default"/>
      </w:rPr>
    </w:lvl>
    <w:lvl w:ilvl="2" w:tplc="AECC6762" w:tentative="1">
      <w:start w:val="1"/>
      <w:numFmt w:val="bullet"/>
      <w:lvlText w:val="•"/>
      <w:lvlJc w:val="left"/>
      <w:pPr>
        <w:tabs>
          <w:tab w:val="num" w:pos="2160"/>
        </w:tabs>
        <w:ind w:left="2160" w:hanging="360"/>
      </w:pPr>
      <w:rPr>
        <w:rFonts w:ascii="Arial" w:hAnsi="Arial" w:hint="default"/>
      </w:rPr>
    </w:lvl>
    <w:lvl w:ilvl="3" w:tplc="93AEFD92" w:tentative="1">
      <w:start w:val="1"/>
      <w:numFmt w:val="bullet"/>
      <w:lvlText w:val="•"/>
      <w:lvlJc w:val="left"/>
      <w:pPr>
        <w:tabs>
          <w:tab w:val="num" w:pos="2880"/>
        </w:tabs>
        <w:ind w:left="2880" w:hanging="360"/>
      </w:pPr>
      <w:rPr>
        <w:rFonts w:ascii="Arial" w:hAnsi="Arial" w:hint="default"/>
      </w:rPr>
    </w:lvl>
    <w:lvl w:ilvl="4" w:tplc="899CB432" w:tentative="1">
      <w:start w:val="1"/>
      <w:numFmt w:val="bullet"/>
      <w:lvlText w:val="•"/>
      <w:lvlJc w:val="left"/>
      <w:pPr>
        <w:tabs>
          <w:tab w:val="num" w:pos="3600"/>
        </w:tabs>
        <w:ind w:left="3600" w:hanging="360"/>
      </w:pPr>
      <w:rPr>
        <w:rFonts w:ascii="Arial" w:hAnsi="Arial" w:hint="default"/>
      </w:rPr>
    </w:lvl>
    <w:lvl w:ilvl="5" w:tplc="95BE414A" w:tentative="1">
      <w:start w:val="1"/>
      <w:numFmt w:val="bullet"/>
      <w:lvlText w:val="•"/>
      <w:lvlJc w:val="left"/>
      <w:pPr>
        <w:tabs>
          <w:tab w:val="num" w:pos="4320"/>
        </w:tabs>
        <w:ind w:left="4320" w:hanging="360"/>
      </w:pPr>
      <w:rPr>
        <w:rFonts w:ascii="Arial" w:hAnsi="Arial" w:hint="default"/>
      </w:rPr>
    </w:lvl>
    <w:lvl w:ilvl="6" w:tplc="3544FE44" w:tentative="1">
      <w:start w:val="1"/>
      <w:numFmt w:val="bullet"/>
      <w:lvlText w:val="•"/>
      <w:lvlJc w:val="left"/>
      <w:pPr>
        <w:tabs>
          <w:tab w:val="num" w:pos="5040"/>
        </w:tabs>
        <w:ind w:left="5040" w:hanging="360"/>
      </w:pPr>
      <w:rPr>
        <w:rFonts w:ascii="Arial" w:hAnsi="Arial" w:hint="default"/>
      </w:rPr>
    </w:lvl>
    <w:lvl w:ilvl="7" w:tplc="3AE018E6" w:tentative="1">
      <w:start w:val="1"/>
      <w:numFmt w:val="bullet"/>
      <w:lvlText w:val="•"/>
      <w:lvlJc w:val="left"/>
      <w:pPr>
        <w:tabs>
          <w:tab w:val="num" w:pos="5760"/>
        </w:tabs>
        <w:ind w:left="5760" w:hanging="360"/>
      </w:pPr>
      <w:rPr>
        <w:rFonts w:ascii="Arial" w:hAnsi="Arial" w:hint="default"/>
      </w:rPr>
    </w:lvl>
    <w:lvl w:ilvl="8" w:tplc="92AC775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6385B3F"/>
    <w:multiLevelType w:val="hybridMultilevel"/>
    <w:tmpl w:val="9E1C1272"/>
    <w:lvl w:ilvl="0" w:tplc="F9EEC948">
      <w:start w:val="1"/>
      <w:numFmt w:val="bullet"/>
      <w:lvlText w:val="•"/>
      <w:lvlJc w:val="left"/>
      <w:pPr>
        <w:tabs>
          <w:tab w:val="num" w:pos="720"/>
        </w:tabs>
        <w:ind w:left="720" w:hanging="360"/>
      </w:pPr>
      <w:rPr>
        <w:rFonts w:ascii="Arial" w:hAnsi="Arial" w:hint="default"/>
      </w:rPr>
    </w:lvl>
    <w:lvl w:ilvl="1" w:tplc="79E6F2F0" w:tentative="1">
      <w:start w:val="1"/>
      <w:numFmt w:val="bullet"/>
      <w:lvlText w:val="•"/>
      <w:lvlJc w:val="left"/>
      <w:pPr>
        <w:tabs>
          <w:tab w:val="num" w:pos="1440"/>
        </w:tabs>
        <w:ind w:left="1440" w:hanging="360"/>
      </w:pPr>
      <w:rPr>
        <w:rFonts w:ascii="Arial" w:hAnsi="Arial" w:hint="default"/>
      </w:rPr>
    </w:lvl>
    <w:lvl w:ilvl="2" w:tplc="99747890" w:tentative="1">
      <w:start w:val="1"/>
      <w:numFmt w:val="bullet"/>
      <w:lvlText w:val="•"/>
      <w:lvlJc w:val="left"/>
      <w:pPr>
        <w:tabs>
          <w:tab w:val="num" w:pos="2160"/>
        </w:tabs>
        <w:ind w:left="2160" w:hanging="360"/>
      </w:pPr>
      <w:rPr>
        <w:rFonts w:ascii="Arial" w:hAnsi="Arial" w:hint="default"/>
      </w:rPr>
    </w:lvl>
    <w:lvl w:ilvl="3" w:tplc="A4723092" w:tentative="1">
      <w:start w:val="1"/>
      <w:numFmt w:val="bullet"/>
      <w:lvlText w:val="•"/>
      <w:lvlJc w:val="left"/>
      <w:pPr>
        <w:tabs>
          <w:tab w:val="num" w:pos="2880"/>
        </w:tabs>
        <w:ind w:left="2880" w:hanging="360"/>
      </w:pPr>
      <w:rPr>
        <w:rFonts w:ascii="Arial" w:hAnsi="Arial" w:hint="default"/>
      </w:rPr>
    </w:lvl>
    <w:lvl w:ilvl="4" w:tplc="B17C8810" w:tentative="1">
      <w:start w:val="1"/>
      <w:numFmt w:val="bullet"/>
      <w:lvlText w:val="•"/>
      <w:lvlJc w:val="left"/>
      <w:pPr>
        <w:tabs>
          <w:tab w:val="num" w:pos="3600"/>
        </w:tabs>
        <w:ind w:left="3600" w:hanging="360"/>
      </w:pPr>
      <w:rPr>
        <w:rFonts w:ascii="Arial" w:hAnsi="Arial" w:hint="default"/>
      </w:rPr>
    </w:lvl>
    <w:lvl w:ilvl="5" w:tplc="4340754C" w:tentative="1">
      <w:start w:val="1"/>
      <w:numFmt w:val="bullet"/>
      <w:lvlText w:val="•"/>
      <w:lvlJc w:val="left"/>
      <w:pPr>
        <w:tabs>
          <w:tab w:val="num" w:pos="4320"/>
        </w:tabs>
        <w:ind w:left="4320" w:hanging="360"/>
      </w:pPr>
      <w:rPr>
        <w:rFonts w:ascii="Arial" w:hAnsi="Arial" w:hint="default"/>
      </w:rPr>
    </w:lvl>
    <w:lvl w:ilvl="6" w:tplc="42D20262" w:tentative="1">
      <w:start w:val="1"/>
      <w:numFmt w:val="bullet"/>
      <w:lvlText w:val="•"/>
      <w:lvlJc w:val="left"/>
      <w:pPr>
        <w:tabs>
          <w:tab w:val="num" w:pos="5040"/>
        </w:tabs>
        <w:ind w:left="5040" w:hanging="360"/>
      </w:pPr>
      <w:rPr>
        <w:rFonts w:ascii="Arial" w:hAnsi="Arial" w:hint="default"/>
      </w:rPr>
    </w:lvl>
    <w:lvl w:ilvl="7" w:tplc="C27CABF8" w:tentative="1">
      <w:start w:val="1"/>
      <w:numFmt w:val="bullet"/>
      <w:lvlText w:val="•"/>
      <w:lvlJc w:val="left"/>
      <w:pPr>
        <w:tabs>
          <w:tab w:val="num" w:pos="5760"/>
        </w:tabs>
        <w:ind w:left="5760" w:hanging="360"/>
      </w:pPr>
      <w:rPr>
        <w:rFonts w:ascii="Arial" w:hAnsi="Arial" w:hint="default"/>
      </w:rPr>
    </w:lvl>
    <w:lvl w:ilvl="8" w:tplc="CF429C4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8283276"/>
    <w:multiLevelType w:val="hybridMultilevel"/>
    <w:tmpl w:val="095434CE"/>
    <w:lvl w:ilvl="0" w:tplc="0A886FE8">
      <w:start w:val="1"/>
      <w:numFmt w:val="bullet"/>
      <w:lvlText w:val="•"/>
      <w:lvlJc w:val="left"/>
      <w:pPr>
        <w:tabs>
          <w:tab w:val="num" w:pos="720"/>
        </w:tabs>
        <w:ind w:left="720" w:hanging="360"/>
      </w:pPr>
      <w:rPr>
        <w:rFonts w:ascii="Arial" w:hAnsi="Arial" w:hint="default"/>
      </w:rPr>
    </w:lvl>
    <w:lvl w:ilvl="1" w:tplc="9614FFDA" w:tentative="1">
      <w:start w:val="1"/>
      <w:numFmt w:val="bullet"/>
      <w:lvlText w:val="•"/>
      <w:lvlJc w:val="left"/>
      <w:pPr>
        <w:tabs>
          <w:tab w:val="num" w:pos="1440"/>
        </w:tabs>
        <w:ind w:left="1440" w:hanging="360"/>
      </w:pPr>
      <w:rPr>
        <w:rFonts w:ascii="Arial" w:hAnsi="Arial" w:hint="default"/>
      </w:rPr>
    </w:lvl>
    <w:lvl w:ilvl="2" w:tplc="0AFE324C" w:tentative="1">
      <w:start w:val="1"/>
      <w:numFmt w:val="bullet"/>
      <w:lvlText w:val="•"/>
      <w:lvlJc w:val="left"/>
      <w:pPr>
        <w:tabs>
          <w:tab w:val="num" w:pos="2160"/>
        </w:tabs>
        <w:ind w:left="2160" w:hanging="360"/>
      </w:pPr>
      <w:rPr>
        <w:rFonts w:ascii="Arial" w:hAnsi="Arial" w:hint="default"/>
      </w:rPr>
    </w:lvl>
    <w:lvl w:ilvl="3" w:tplc="1568B27C" w:tentative="1">
      <w:start w:val="1"/>
      <w:numFmt w:val="bullet"/>
      <w:lvlText w:val="•"/>
      <w:lvlJc w:val="left"/>
      <w:pPr>
        <w:tabs>
          <w:tab w:val="num" w:pos="2880"/>
        </w:tabs>
        <w:ind w:left="2880" w:hanging="360"/>
      </w:pPr>
      <w:rPr>
        <w:rFonts w:ascii="Arial" w:hAnsi="Arial" w:hint="default"/>
      </w:rPr>
    </w:lvl>
    <w:lvl w:ilvl="4" w:tplc="E38ACD52" w:tentative="1">
      <w:start w:val="1"/>
      <w:numFmt w:val="bullet"/>
      <w:lvlText w:val="•"/>
      <w:lvlJc w:val="left"/>
      <w:pPr>
        <w:tabs>
          <w:tab w:val="num" w:pos="3600"/>
        </w:tabs>
        <w:ind w:left="3600" w:hanging="360"/>
      </w:pPr>
      <w:rPr>
        <w:rFonts w:ascii="Arial" w:hAnsi="Arial" w:hint="default"/>
      </w:rPr>
    </w:lvl>
    <w:lvl w:ilvl="5" w:tplc="7436C85A" w:tentative="1">
      <w:start w:val="1"/>
      <w:numFmt w:val="bullet"/>
      <w:lvlText w:val="•"/>
      <w:lvlJc w:val="left"/>
      <w:pPr>
        <w:tabs>
          <w:tab w:val="num" w:pos="4320"/>
        </w:tabs>
        <w:ind w:left="4320" w:hanging="360"/>
      </w:pPr>
      <w:rPr>
        <w:rFonts w:ascii="Arial" w:hAnsi="Arial" w:hint="default"/>
      </w:rPr>
    </w:lvl>
    <w:lvl w:ilvl="6" w:tplc="C0AAB3B0" w:tentative="1">
      <w:start w:val="1"/>
      <w:numFmt w:val="bullet"/>
      <w:lvlText w:val="•"/>
      <w:lvlJc w:val="left"/>
      <w:pPr>
        <w:tabs>
          <w:tab w:val="num" w:pos="5040"/>
        </w:tabs>
        <w:ind w:left="5040" w:hanging="360"/>
      </w:pPr>
      <w:rPr>
        <w:rFonts w:ascii="Arial" w:hAnsi="Arial" w:hint="default"/>
      </w:rPr>
    </w:lvl>
    <w:lvl w:ilvl="7" w:tplc="F0325952" w:tentative="1">
      <w:start w:val="1"/>
      <w:numFmt w:val="bullet"/>
      <w:lvlText w:val="•"/>
      <w:lvlJc w:val="left"/>
      <w:pPr>
        <w:tabs>
          <w:tab w:val="num" w:pos="5760"/>
        </w:tabs>
        <w:ind w:left="5760" w:hanging="360"/>
      </w:pPr>
      <w:rPr>
        <w:rFonts w:ascii="Arial" w:hAnsi="Arial" w:hint="default"/>
      </w:rPr>
    </w:lvl>
    <w:lvl w:ilvl="8" w:tplc="FA205EC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0A275F4"/>
    <w:multiLevelType w:val="hybridMultilevel"/>
    <w:tmpl w:val="D2883232"/>
    <w:lvl w:ilvl="0" w:tplc="F468BF4A">
      <w:start w:val="1"/>
      <w:numFmt w:val="bullet"/>
      <w:lvlText w:val="•"/>
      <w:lvlJc w:val="left"/>
      <w:pPr>
        <w:tabs>
          <w:tab w:val="num" w:pos="720"/>
        </w:tabs>
        <w:ind w:left="720" w:hanging="360"/>
      </w:pPr>
      <w:rPr>
        <w:rFonts w:ascii="Arial" w:hAnsi="Arial" w:hint="default"/>
      </w:rPr>
    </w:lvl>
    <w:lvl w:ilvl="1" w:tplc="FB38485A">
      <w:start w:val="189"/>
      <w:numFmt w:val="bullet"/>
      <w:lvlText w:val="•"/>
      <w:lvlJc w:val="left"/>
      <w:pPr>
        <w:tabs>
          <w:tab w:val="num" w:pos="1440"/>
        </w:tabs>
        <w:ind w:left="1440" w:hanging="360"/>
      </w:pPr>
      <w:rPr>
        <w:rFonts w:ascii="Arial" w:hAnsi="Arial" w:hint="default"/>
      </w:rPr>
    </w:lvl>
    <w:lvl w:ilvl="2" w:tplc="0E70289A" w:tentative="1">
      <w:start w:val="1"/>
      <w:numFmt w:val="bullet"/>
      <w:lvlText w:val="•"/>
      <w:lvlJc w:val="left"/>
      <w:pPr>
        <w:tabs>
          <w:tab w:val="num" w:pos="2160"/>
        </w:tabs>
        <w:ind w:left="2160" w:hanging="360"/>
      </w:pPr>
      <w:rPr>
        <w:rFonts w:ascii="Arial" w:hAnsi="Arial" w:hint="default"/>
      </w:rPr>
    </w:lvl>
    <w:lvl w:ilvl="3" w:tplc="EBFA8152" w:tentative="1">
      <w:start w:val="1"/>
      <w:numFmt w:val="bullet"/>
      <w:lvlText w:val="•"/>
      <w:lvlJc w:val="left"/>
      <w:pPr>
        <w:tabs>
          <w:tab w:val="num" w:pos="2880"/>
        </w:tabs>
        <w:ind w:left="2880" w:hanging="360"/>
      </w:pPr>
      <w:rPr>
        <w:rFonts w:ascii="Arial" w:hAnsi="Arial" w:hint="default"/>
      </w:rPr>
    </w:lvl>
    <w:lvl w:ilvl="4" w:tplc="B49A1FD2" w:tentative="1">
      <w:start w:val="1"/>
      <w:numFmt w:val="bullet"/>
      <w:lvlText w:val="•"/>
      <w:lvlJc w:val="left"/>
      <w:pPr>
        <w:tabs>
          <w:tab w:val="num" w:pos="3600"/>
        </w:tabs>
        <w:ind w:left="3600" w:hanging="360"/>
      </w:pPr>
      <w:rPr>
        <w:rFonts w:ascii="Arial" w:hAnsi="Arial" w:hint="default"/>
      </w:rPr>
    </w:lvl>
    <w:lvl w:ilvl="5" w:tplc="2F122FD8" w:tentative="1">
      <w:start w:val="1"/>
      <w:numFmt w:val="bullet"/>
      <w:lvlText w:val="•"/>
      <w:lvlJc w:val="left"/>
      <w:pPr>
        <w:tabs>
          <w:tab w:val="num" w:pos="4320"/>
        </w:tabs>
        <w:ind w:left="4320" w:hanging="360"/>
      </w:pPr>
      <w:rPr>
        <w:rFonts w:ascii="Arial" w:hAnsi="Arial" w:hint="default"/>
      </w:rPr>
    </w:lvl>
    <w:lvl w:ilvl="6" w:tplc="F0DCE362" w:tentative="1">
      <w:start w:val="1"/>
      <w:numFmt w:val="bullet"/>
      <w:lvlText w:val="•"/>
      <w:lvlJc w:val="left"/>
      <w:pPr>
        <w:tabs>
          <w:tab w:val="num" w:pos="5040"/>
        </w:tabs>
        <w:ind w:left="5040" w:hanging="360"/>
      </w:pPr>
      <w:rPr>
        <w:rFonts w:ascii="Arial" w:hAnsi="Arial" w:hint="default"/>
      </w:rPr>
    </w:lvl>
    <w:lvl w:ilvl="7" w:tplc="AD5040B6" w:tentative="1">
      <w:start w:val="1"/>
      <w:numFmt w:val="bullet"/>
      <w:lvlText w:val="•"/>
      <w:lvlJc w:val="left"/>
      <w:pPr>
        <w:tabs>
          <w:tab w:val="num" w:pos="5760"/>
        </w:tabs>
        <w:ind w:left="5760" w:hanging="360"/>
      </w:pPr>
      <w:rPr>
        <w:rFonts w:ascii="Arial" w:hAnsi="Arial" w:hint="default"/>
      </w:rPr>
    </w:lvl>
    <w:lvl w:ilvl="8" w:tplc="117ADD5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1BA5F95"/>
    <w:multiLevelType w:val="hybridMultilevel"/>
    <w:tmpl w:val="3356E9AC"/>
    <w:lvl w:ilvl="0" w:tplc="0B32C04E">
      <w:start w:val="1"/>
      <w:numFmt w:val="bullet"/>
      <w:lvlText w:val="•"/>
      <w:lvlJc w:val="left"/>
      <w:pPr>
        <w:tabs>
          <w:tab w:val="num" w:pos="720"/>
        </w:tabs>
        <w:ind w:left="720" w:hanging="360"/>
      </w:pPr>
      <w:rPr>
        <w:rFonts w:ascii="Arial" w:hAnsi="Arial" w:hint="default"/>
      </w:rPr>
    </w:lvl>
    <w:lvl w:ilvl="1" w:tplc="1E809574" w:tentative="1">
      <w:start w:val="1"/>
      <w:numFmt w:val="bullet"/>
      <w:lvlText w:val="•"/>
      <w:lvlJc w:val="left"/>
      <w:pPr>
        <w:tabs>
          <w:tab w:val="num" w:pos="1440"/>
        </w:tabs>
        <w:ind w:left="1440" w:hanging="360"/>
      </w:pPr>
      <w:rPr>
        <w:rFonts w:ascii="Arial" w:hAnsi="Arial" w:hint="default"/>
      </w:rPr>
    </w:lvl>
    <w:lvl w:ilvl="2" w:tplc="15EAFC96" w:tentative="1">
      <w:start w:val="1"/>
      <w:numFmt w:val="bullet"/>
      <w:lvlText w:val="•"/>
      <w:lvlJc w:val="left"/>
      <w:pPr>
        <w:tabs>
          <w:tab w:val="num" w:pos="2160"/>
        </w:tabs>
        <w:ind w:left="2160" w:hanging="360"/>
      </w:pPr>
      <w:rPr>
        <w:rFonts w:ascii="Arial" w:hAnsi="Arial" w:hint="default"/>
      </w:rPr>
    </w:lvl>
    <w:lvl w:ilvl="3" w:tplc="B140861E" w:tentative="1">
      <w:start w:val="1"/>
      <w:numFmt w:val="bullet"/>
      <w:lvlText w:val="•"/>
      <w:lvlJc w:val="left"/>
      <w:pPr>
        <w:tabs>
          <w:tab w:val="num" w:pos="2880"/>
        </w:tabs>
        <w:ind w:left="2880" w:hanging="360"/>
      </w:pPr>
      <w:rPr>
        <w:rFonts w:ascii="Arial" w:hAnsi="Arial" w:hint="default"/>
      </w:rPr>
    </w:lvl>
    <w:lvl w:ilvl="4" w:tplc="D62E56CE" w:tentative="1">
      <w:start w:val="1"/>
      <w:numFmt w:val="bullet"/>
      <w:lvlText w:val="•"/>
      <w:lvlJc w:val="left"/>
      <w:pPr>
        <w:tabs>
          <w:tab w:val="num" w:pos="3600"/>
        </w:tabs>
        <w:ind w:left="3600" w:hanging="360"/>
      </w:pPr>
      <w:rPr>
        <w:rFonts w:ascii="Arial" w:hAnsi="Arial" w:hint="default"/>
      </w:rPr>
    </w:lvl>
    <w:lvl w:ilvl="5" w:tplc="A3D6EB86" w:tentative="1">
      <w:start w:val="1"/>
      <w:numFmt w:val="bullet"/>
      <w:lvlText w:val="•"/>
      <w:lvlJc w:val="left"/>
      <w:pPr>
        <w:tabs>
          <w:tab w:val="num" w:pos="4320"/>
        </w:tabs>
        <w:ind w:left="4320" w:hanging="360"/>
      </w:pPr>
      <w:rPr>
        <w:rFonts w:ascii="Arial" w:hAnsi="Arial" w:hint="default"/>
      </w:rPr>
    </w:lvl>
    <w:lvl w:ilvl="6" w:tplc="2EFE5628" w:tentative="1">
      <w:start w:val="1"/>
      <w:numFmt w:val="bullet"/>
      <w:lvlText w:val="•"/>
      <w:lvlJc w:val="left"/>
      <w:pPr>
        <w:tabs>
          <w:tab w:val="num" w:pos="5040"/>
        </w:tabs>
        <w:ind w:left="5040" w:hanging="360"/>
      </w:pPr>
      <w:rPr>
        <w:rFonts w:ascii="Arial" w:hAnsi="Arial" w:hint="default"/>
      </w:rPr>
    </w:lvl>
    <w:lvl w:ilvl="7" w:tplc="A44A22C6" w:tentative="1">
      <w:start w:val="1"/>
      <w:numFmt w:val="bullet"/>
      <w:lvlText w:val="•"/>
      <w:lvlJc w:val="left"/>
      <w:pPr>
        <w:tabs>
          <w:tab w:val="num" w:pos="5760"/>
        </w:tabs>
        <w:ind w:left="5760" w:hanging="360"/>
      </w:pPr>
      <w:rPr>
        <w:rFonts w:ascii="Arial" w:hAnsi="Arial" w:hint="default"/>
      </w:rPr>
    </w:lvl>
    <w:lvl w:ilvl="8" w:tplc="7BD4E91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BDD477B"/>
    <w:multiLevelType w:val="hybridMultilevel"/>
    <w:tmpl w:val="5816D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542DE9"/>
    <w:multiLevelType w:val="hybridMultilevel"/>
    <w:tmpl w:val="0824AA8C"/>
    <w:lvl w:ilvl="0" w:tplc="684229B6">
      <w:start w:val="1"/>
      <w:numFmt w:val="bullet"/>
      <w:lvlText w:val="•"/>
      <w:lvlJc w:val="left"/>
      <w:pPr>
        <w:tabs>
          <w:tab w:val="num" w:pos="720"/>
        </w:tabs>
        <w:ind w:left="720" w:hanging="360"/>
      </w:pPr>
      <w:rPr>
        <w:rFonts w:ascii="Arial" w:hAnsi="Arial" w:hint="default"/>
      </w:rPr>
    </w:lvl>
    <w:lvl w:ilvl="1" w:tplc="9D429EAC" w:tentative="1">
      <w:start w:val="1"/>
      <w:numFmt w:val="bullet"/>
      <w:lvlText w:val="•"/>
      <w:lvlJc w:val="left"/>
      <w:pPr>
        <w:tabs>
          <w:tab w:val="num" w:pos="1440"/>
        </w:tabs>
        <w:ind w:left="1440" w:hanging="360"/>
      </w:pPr>
      <w:rPr>
        <w:rFonts w:ascii="Arial" w:hAnsi="Arial" w:hint="default"/>
      </w:rPr>
    </w:lvl>
    <w:lvl w:ilvl="2" w:tplc="BD609468" w:tentative="1">
      <w:start w:val="1"/>
      <w:numFmt w:val="bullet"/>
      <w:lvlText w:val="•"/>
      <w:lvlJc w:val="left"/>
      <w:pPr>
        <w:tabs>
          <w:tab w:val="num" w:pos="2160"/>
        </w:tabs>
        <w:ind w:left="2160" w:hanging="360"/>
      </w:pPr>
      <w:rPr>
        <w:rFonts w:ascii="Arial" w:hAnsi="Arial" w:hint="default"/>
      </w:rPr>
    </w:lvl>
    <w:lvl w:ilvl="3" w:tplc="F6D2980E" w:tentative="1">
      <w:start w:val="1"/>
      <w:numFmt w:val="bullet"/>
      <w:lvlText w:val="•"/>
      <w:lvlJc w:val="left"/>
      <w:pPr>
        <w:tabs>
          <w:tab w:val="num" w:pos="2880"/>
        </w:tabs>
        <w:ind w:left="2880" w:hanging="360"/>
      </w:pPr>
      <w:rPr>
        <w:rFonts w:ascii="Arial" w:hAnsi="Arial" w:hint="default"/>
      </w:rPr>
    </w:lvl>
    <w:lvl w:ilvl="4" w:tplc="CAD29498" w:tentative="1">
      <w:start w:val="1"/>
      <w:numFmt w:val="bullet"/>
      <w:lvlText w:val="•"/>
      <w:lvlJc w:val="left"/>
      <w:pPr>
        <w:tabs>
          <w:tab w:val="num" w:pos="3600"/>
        </w:tabs>
        <w:ind w:left="3600" w:hanging="360"/>
      </w:pPr>
      <w:rPr>
        <w:rFonts w:ascii="Arial" w:hAnsi="Arial" w:hint="default"/>
      </w:rPr>
    </w:lvl>
    <w:lvl w:ilvl="5" w:tplc="305C7EA6" w:tentative="1">
      <w:start w:val="1"/>
      <w:numFmt w:val="bullet"/>
      <w:lvlText w:val="•"/>
      <w:lvlJc w:val="left"/>
      <w:pPr>
        <w:tabs>
          <w:tab w:val="num" w:pos="4320"/>
        </w:tabs>
        <w:ind w:left="4320" w:hanging="360"/>
      </w:pPr>
      <w:rPr>
        <w:rFonts w:ascii="Arial" w:hAnsi="Arial" w:hint="default"/>
      </w:rPr>
    </w:lvl>
    <w:lvl w:ilvl="6" w:tplc="388CE044" w:tentative="1">
      <w:start w:val="1"/>
      <w:numFmt w:val="bullet"/>
      <w:lvlText w:val="•"/>
      <w:lvlJc w:val="left"/>
      <w:pPr>
        <w:tabs>
          <w:tab w:val="num" w:pos="5040"/>
        </w:tabs>
        <w:ind w:left="5040" w:hanging="360"/>
      </w:pPr>
      <w:rPr>
        <w:rFonts w:ascii="Arial" w:hAnsi="Arial" w:hint="default"/>
      </w:rPr>
    </w:lvl>
    <w:lvl w:ilvl="7" w:tplc="3AA66C3C" w:tentative="1">
      <w:start w:val="1"/>
      <w:numFmt w:val="bullet"/>
      <w:lvlText w:val="•"/>
      <w:lvlJc w:val="left"/>
      <w:pPr>
        <w:tabs>
          <w:tab w:val="num" w:pos="5760"/>
        </w:tabs>
        <w:ind w:left="5760" w:hanging="360"/>
      </w:pPr>
      <w:rPr>
        <w:rFonts w:ascii="Arial" w:hAnsi="Arial" w:hint="default"/>
      </w:rPr>
    </w:lvl>
    <w:lvl w:ilvl="8" w:tplc="BED0C74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2115732"/>
    <w:multiLevelType w:val="hybridMultilevel"/>
    <w:tmpl w:val="9FBEA364"/>
    <w:lvl w:ilvl="0" w:tplc="C6145EFC">
      <w:start w:val="1"/>
      <w:numFmt w:val="bullet"/>
      <w:lvlText w:val="•"/>
      <w:lvlJc w:val="left"/>
      <w:pPr>
        <w:tabs>
          <w:tab w:val="num" w:pos="720"/>
        </w:tabs>
        <w:ind w:left="720" w:hanging="360"/>
      </w:pPr>
      <w:rPr>
        <w:rFonts w:ascii="Arial" w:hAnsi="Arial" w:hint="default"/>
      </w:rPr>
    </w:lvl>
    <w:lvl w:ilvl="1" w:tplc="7B304536" w:tentative="1">
      <w:start w:val="1"/>
      <w:numFmt w:val="bullet"/>
      <w:lvlText w:val="•"/>
      <w:lvlJc w:val="left"/>
      <w:pPr>
        <w:tabs>
          <w:tab w:val="num" w:pos="1440"/>
        </w:tabs>
        <w:ind w:left="1440" w:hanging="360"/>
      </w:pPr>
      <w:rPr>
        <w:rFonts w:ascii="Arial" w:hAnsi="Arial" w:hint="default"/>
      </w:rPr>
    </w:lvl>
    <w:lvl w:ilvl="2" w:tplc="77B6F6DA" w:tentative="1">
      <w:start w:val="1"/>
      <w:numFmt w:val="bullet"/>
      <w:lvlText w:val="•"/>
      <w:lvlJc w:val="left"/>
      <w:pPr>
        <w:tabs>
          <w:tab w:val="num" w:pos="2160"/>
        </w:tabs>
        <w:ind w:left="2160" w:hanging="360"/>
      </w:pPr>
      <w:rPr>
        <w:rFonts w:ascii="Arial" w:hAnsi="Arial" w:hint="default"/>
      </w:rPr>
    </w:lvl>
    <w:lvl w:ilvl="3" w:tplc="C36C8BA4" w:tentative="1">
      <w:start w:val="1"/>
      <w:numFmt w:val="bullet"/>
      <w:lvlText w:val="•"/>
      <w:lvlJc w:val="left"/>
      <w:pPr>
        <w:tabs>
          <w:tab w:val="num" w:pos="2880"/>
        </w:tabs>
        <w:ind w:left="2880" w:hanging="360"/>
      </w:pPr>
      <w:rPr>
        <w:rFonts w:ascii="Arial" w:hAnsi="Arial" w:hint="default"/>
      </w:rPr>
    </w:lvl>
    <w:lvl w:ilvl="4" w:tplc="72968184" w:tentative="1">
      <w:start w:val="1"/>
      <w:numFmt w:val="bullet"/>
      <w:lvlText w:val="•"/>
      <w:lvlJc w:val="left"/>
      <w:pPr>
        <w:tabs>
          <w:tab w:val="num" w:pos="3600"/>
        </w:tabs>
        <w:ind w:left="3600" w:hanging="360"/>
      </w:pPr>
      <w:rPr>
        <w:rFonts w:ascii="Arial" w:hAnsi="Arial" w:hint="default"/>
      </w:rPr>
    </w:lvl>
    <w:lvl w:ilvl="5" w:tplc="22AEDC06" w:tentative="1">
      <w:start w:val="1"/>
      <w:numFmt w:val="bullet"/>
      <w:lvlText w:val="•"/>
      <w:lvlJc w:val="left"/>
      <w:pPr>
        <w:tabs>
          <w:tab w:val="num" w:pos="4320"/>
        </w:tabs>
        <w:ind w:left="4320" w:hanging="360"/>
      </w:pPr>
      <w:rPr>
        <w:rFonts w:ascii="Arial" w:hAnsi="Arial" w:hint="default"/>
      </w:rPr>
    </w:lvl>
    <w:lvl w:ilvl="6" w:tplc="57D60ED2" w:tentative="1">
      <w:start w:val="1"/>
      <w:numFmt w:val="bullet"/>
      <w:lvlText w:val="•"/>
      <w:lvlJc w:val="left"/>
      <w:pPr>
        <w:tabs>
          <w:tab w:val="num" w:pos="5040"/>
        </w:tabs>
        <w:ind w:left="5040" w:hanging="360"/>
      </w:pPr>
      <w:rPr>
        <w:rFonts w:ascii="Arial" w:hAnsi="Arial" w:hint="default"/>
      </w:rPr>
    </w:lvl>
    <w:lvl w:ilvl="7" w:tplc="D2D49E22" w:tentative="1">
      <w:start w:val="1"/>
      <w:numFmt w:val="bullet"/>
      <w:lvlText w:val="•"/>
      <w:lvlJc w:val="left"/>
      <w:pPr>
        <w:tabs>
          <w:tab w:val="num" w:pos="5760"/>
        </w:tabs>
        <w:ind w:left="5760" w:hanging="360"/>
      </w:pPr>
      <w:rPr>
        <w:rFonts w:ascii="Arial" w:hAnsi="Arial" w:hint="default"/>
      </w:rPr>
    </w:lvl>
    <w:lvl w:ilvl="8" w:tplc="0888CAB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5B85AC3"/>
    <w:multiLevelType w:val="hybridMultilevel"/>
    <w:tmpl w:val="5106ED5C"/>
    <w:lvl w:ilvl="0" w:tplc="6478DE40">
      <w:start w:val="1"/>
      <w:numFmt w:val="bullet"/>
      <w:lvlText w:val="•"/>
      <w:lvlJc w:val="left"/>
      <w:pPr>
        <w:tabs>
          <w:tab w:val="num" w:pos="720"/>
        </w:tabs>
        <w:ind w:left="720" w:hanging="360"/>
      </w:pPr>
      <w:rPr>
        <w:rFonts w:ascii="Arial" w:hAnsi="Arial" w:hint="default"/>
      </w:rPr>
    </w:lvl>
    <w:lvl w:ilvl="1" w:tplc="C75E0F62">
      <w:start w:val="189"/>
      <w:numFmt w:val="bullet"/>
      <w:lvlText w:val="•"/>
      <w:lvlJc w:val="left"/>
      <w:pPr>
        <w:tabs>
          <w:tab w:val="num" w:pos="1440"/>
        </w:tabs>
        <w:ind w:left="1440" w:hanging="360"/>
      </w:pPr>
      <w:rPr>
        <w:rFonts w:ascii="Arial" w:hAnsi="Arial" w:hint="default"/>
      </w:rPr>
    </w:lvl>
    <w:lvl w:ilvl="2" w:tplc="66B0FDA8" w:tentative="1">
      <w:start w:val="1"/>
      <w:numFmt w:val="bullet"/>
      <w:lvlText w:val="•"/>
      <w:lvlJc w:val="left"/>
      <w:pPr>
        <w:tabs>
          <w:tab w:val="num" w:pos="2160"/>
        </w:tabs>
        <w:ind w:left="2160" w:hanging="360"/>
      </w:pPr>
      <w:rPr>
        <w:rFonts w:ascii="Arial" w:hAnsi="Arial" w:hint="default"/>
      </w:rPr>
    </w:lvl>
    <w:lvl w:ilvl="3" w:tplc="A770F01A" w:tentative="1">
      <w:start w:val="1"/>
      <w:numFmt w:val="bullet"/>
      <w:lvlText w:val="•"/>
      <w:lvlJc w:val="left"/>
      <w:pPr>
        <w:tabs>
          <w:tab w:val="num" w:pos="2880"/>
        </w:tabs>
        <w:ind w:left="2880" w:hanging="360"/>
      </w:pPr>
      <w:rPr>
        <w:rFonts w:ascii="Arial" w:hAnsi="Arial" w:hint="default"/>
      </w:rPr>
    </w:lvl>
    <w:lvl w:ilvl="4" w:tplc="A782D602" w:tentative="1">
      <w:start w:val="1"/>
      <w:numFmt w:val="bullet"/>
      <w:lvlText w:val="•"/>
      <w:lvlJc w:val="left"/>
      <w:pPr>
        <w:tabs>
          <w:tab w:val="num" w:pos="3600"/>
        </w:tabs>
        <w:ind w:left="3600" w:hanging="360"/>
      </w:pPr>
      <w:rPr>
        <w:rFonts w:ascii="Arial" w:hAnsi="Arial" w:hint="default"/>
      </w:rPr>
    </w:lvl>
    <w:lvl w:ilvl="5" w:tplc="CBB21D6C" w:tentative="1">
      <w:start w:val="1"/>
      <w:numFmt w:val="bullet"/>
      <w:lvlText w:val="•"/>
      <w:lvlJc w:val="left"/>
      <w:pPr>
        <w:tabs>
          <w:tab w:val="num" w:pos="4320"/>
        </w:tabs>
        <w:ind w:left="4320" w:hanging="360"/>
      </w:pPr>
      <w:rPr>
        <w:rFonts w:ascii="Arial" w:hAnsi="Arial" w:hint="default"/>
      </w:rPr>
    </w:lvl>
    <w:lvl w:ilvl="6" w:tplc="0C406D52" w:tentative="1">
      <w:start w:val="1"/>
      <w:numFmt w:val="bullet"/>
      <w:lvlText w:val="•"/>
      <w:lvlJc w:val="left"/>
      <w:pPr>
        <w:tabs>
          <w:tab w:val="num" w:pos="5040"/>
        </w:tabs>
        <w:ind w:left="5040" w:hanging="360"/>
      </w:pPr>
      <w:rPr>
        <w:rFonts w:ascii="Arial" w:hAnsi="Arial" w:hint="default"/>
      </w:rPr>
    </w:lvl>
    <w:lvl w:ilvl="7" w:tplc="5BD8D912" w:tentative="1">
      <w:start w:val="1"/>
      <w:numFmt w:val="bullet"/>
      <w:lvlText w:val="•"/>
      <w:lvlJc w:val="left"/>
      <w:pPr>
        <w:tabs>
          <w:tab w:val="num" w:pos="5760"/>
        </w:tabs>
        <w:ind w:left="5760" w:hanging="360"/>
      </w:pPr>
      <w:rPr>
        <w:rFonts w:ascii="Arial" w:hAnsi="Arial" w:hint="default"/>
      </w:rPr>
    </w:lvl>
    <w:lvl w:ilvl="8" w:tplc="0AB2BF5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99F1589"/>
    <w:multiLevelType w:val="hybridMultilevel"/>
    <w:tmpl w:val="A426D842"/>
    <w:lvl w:ilvl="0" w:tplc="1898BCB2">
      <w:start w:val="1"/>
      <w:numFmt w:val="bullet"/>
      <w:lvlText w:val="•"/>
      <w:lvlJc w:val="left"/>
      <w:pPr>
        <w:tabs>
          <w:tab w:val="num" w:pos="720"/>
        </w:tabs>
        <w:ind w:left="720" w:hanging="360"/>
      </w:pPr>
      <w:rPr>
        <w:rFonts w:ascii="Arial" w:hAnsi="Arial" w:hint="default"/>
      </w:rPr>
    </w:lvl>
    <w:lvl w:ilvl="1" w:tplc="9906F502" w:tentative="1">
      <w:start w:val="1"/>
      <w:numFmt w:val="bullet"/>
      <w:lvlText w:val="•"/>
      <w:lvlJc w:val="left"/>
      <w:pPr>
        <w:tabs>
          <w:tab w:val="num" w:pos="1440"/>
        </w:tabs>
        <w:ind w:left="1440" w:hanging="360"/>
      </w:pPr>
      <w:rPr>
        <w:rFonts w:ascii="Arial" w:hAnsi="Arial" w:hint="default"/>
      </w:rPr>
    </w:lvl>
    <w:lvl w:ilvl="2" w:tplc="F336F110" w:tentative="1">
      <w:start w:val="1"/>
      <w:numFmt w:val="bullet"/>
      <w:lvlText w:val="•"/>
      <w:lvlJc w:val="left"/>
      <w:pPr>
        <w:tabs>
          <w:tab w:val="num" w:pos="2160"/>
        </w:tabs>
        <w:ind w:left="2160" w:hanging="360"/>
      </w:pPr>
      <w:rPr>
        <w:rFonts w:ascii="Arial" w:hAnsi="Arial" w:hint="default"/>
      </w:rPr>
    </w:lvl>
    <w:lvl w:ilvl="3" w:tplc="93F24F8A" w:tentative="1">
      <w:start w:val="1"/>
      <w:numFmt w:val="bullet"/>
      <w:lvlText w:val="•"/>
      <w:lvlJc w:val="left"/>
      <w:pPr>
        <w:tabs>
          <w:tab w:val="num" w:pos="2880"/>
        </w:tabs>
        <w:ind w:left="2880" w:hanging="360"/>
      </w:pPr>
      <w:rPr>
        <w:rFonts w:ascii="Arial" w:hAnsi="Arial" w:hint="default"/>
      </w:rPr>
    </w:lvl>
    <w:lvl w:ilvl="4" w:tplc="E340CA5E" w:tentative="1">
      <w:start w:val="1"/>
      <w:numFmt w:val="bullet"/>
      <w:lvlText w:val="•"/>
      <w:lvlJc w:val="left"/>
      <w:pPr>
        <w:tabs>
          <w:tab w:val="num" w:pos="3600"/>
        </w:tabs>
        <w:ind w:left="3600" w:hanging="360"/>
      </w:pPr>
      <w:rPr>
        <w:rFonts w:ascii="Arial" w:hAnsi="Arial" w:hint="default"/>
      </w:rPr>
    </w:lvl>
    <w:lvl w:ilvl="5" w:tplc="377630BC" w:tentative="1">
      <w:start w:val="1"/>
      <w:numFmt w:val="bullet"/>
      <w:lvlText w:val="•"/>
      <w:lvlJc w:val="left"/>
      <w:pPr>
        <w:tabs>
          <w:tab w:val="num" w:pos="4320"/>
        </w:tabs>
        <w:ind w:left="4320" w:hanging="360"/>
      </w:pPr>
      <w:rPr>
        <w:rFonts w:ascii="Arial" w:hAnsi="Arial" w:hint="default"/>
      </w:rPr>
    </w:lvl>
    <w:lvl w:ilvl="6" w:tplc="16B2E958" w:tentative="1">
      <w:start w:val="1"/>
      <w:numFmt w:val="bullet"/>
      <w:lvlText w:val="•"/>
      <w:lvlJc w:val="left"/>
      <w:pPr>
        <w:tabs>
          <w:tab w:val="num" w:pos="5040"/>
        </w:tabs>
        <w:ind w:left="5040" w:hanging="360"/>
      </w:pPr>
      <w:rPr>
        <w:rFonts w:ascii="Arial" w:hAnsi="Arial" w:hint="default"/>
      </w:rPr>
    </w:lvl>
    <w:lvl w:ilvl="7" w:tplc="6C6626FA" w:tentative="1">
      <w:start w:val="1"/>
      <w:numFmt w:val="bullet"/>
      <w:lvlText w:val="•"/>
      <w:lvlJc w:val="left"/>
      <w:pPr>
        <w:tabs>
          <w:tab w:val="num" w:pos="5760"/>
        </w:tabs>
        <w:ind w:left="5760" w:hanging="360"/>
      </w:pPr>
      <w:rPr>
        <w:rFonts w:ascii="Arial" w:hAnsi="Arial" w:hint="default"/>
      </w:rPr>
    </w:lvl>
    <w:lvl w:ilvl="8" w:tplc="C6B6C60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0F63B80"/>
    <w:multiLevelType w:val="hybridMultilevel"/>
    <w:tmpl w:val="B060DD42"/>
    <w:lvl w:ilvl="0" w:tplc="C36A3548">
      <w:start w:val="1"/>
      <w:numFmt w:val="bullet"/>
      <w:lvlText w:val="•"/>
      <w:lvlJc w:val="left"/>
      <w:pPr>
        <w:tabs>
          <w:tab w:val="num" w:pos="720"/>
        </w:tabs>
        <w:ind w:left="720" w:hanging="360"/>
      </w:pPr>
      <w:rPr>
        <w:rFonts w:ascii="Arial" w:hAnsi="Arial" w:hint="default"/>
      </w:rPr>
    </w:lvl>
    <w:lvl w:ilvl="1" w:tplc="880EE4C0">
      <w:start w:val="189"/>
      <w:numFmt w:val="bullet"/>
      <w:lvlText w:val="•"/>
      <w:lvlJc w:val="left"/>
      <w:pPr>
        <w:tabs>
          <w:tab w:val="num" w:pos="1440"/>
        </w:tabs>
        <w:ind w:left="1440" w:hanging="360"/>
      </w:pPr>
      <w:rPr>
        <w:rFonts w:ascii="Arial" w:hAnsi="Arial" w:hint="default"/>
      </w:rPr>
    </w:lvl>
    <w:lvl w:ilvl="2" w:tplc="2F3C5732" w:tentative="1">
      <w:start w:val="1"/>
      <w:numFmt w:val="bullet"/>
      <w:lvlText w:val="•"/>
      <w:lvlJc w:val="left"/>
      <w:pPr>
        <w:tabs>
          <w:tab w:val="num" w:pos="2160"/>
        </w:tabs>
        <w:ind w:left="2160" w:hanging="360"/>
      </w:pPr>
      <w:rPr>
        <w:rFonts w:ascii="Arial" w:hAnsi="Arial" w:hint="default"/>
      </w:rPr>
    </w:lvl>
    <w:lvl w:ilvl="3" w:tplc="97B6A84C" w:tentative="1">
      <w:start w:val="1"/>
      <w:numFmt w:val="bullet"/>
      <w:lvlText w:val="•"/>
      <w:lvlJc w:val="left"/>
      <w:pPr>
        <w:tabs>
          <w:tab w:val="num" w:pos="2880"/>
        </w:tabs>
        <w:ind w:left="2880" w:hanging="360"/>
      </w:pPr>
      <w:rPr>
        <w:rFonts w:ascii="Arial" w:hAnsi="Arial" w:hint="default"/>
      </w:rPr>
    </w:lvl>
    <w:lvl w:ilvl="4" w:tplc="DBF6FC74" w:tentative="1">
      <w:start w:val="1"/>
      <w:numFmt w:val="bullet"/>
      <w:lvlText w:val="•"/>
      <w:lvlJc w:val="left"/>
      <w:pPr>
        <w:tabs>
          <w:tab w:val="num" w:pos="3600"/>
        </w:tabs>
        <w:ind w:left="3600" w:hanging="360"/>
      </w:pPr>
      <w:rPr>
        <w:rFonts w:ascii="Arial" w:hAnsi="Arial" w:hint="default"/>
      </w:rPr>
    </w:lvl>
    <w:lvl w:ilvl="5" w:tplc="92E60CCC" w:tentative="1">
      <w:start w:val="1"/>
      <w:numFmt w:val="bullet"/>
      <w:lvlText w:val="•"/>
      <w:lvlJc w:val="left"/>
      <w:pPr>
        <w:tabs>
          <w:tab w:val="num" w:pos="4320"/>
        </w:tabs>
        <w:ind w:left="4320" w:hanging="360"/>
      </w:pPr>
      <w:rPr>
        <w:rFonts w:ascii="Arial" w:hAnsi="Arial" w:hint="default"/>
      </w:rPr>
    </w:lvl>
    <w:lvl w:ilvl="6" w:tplc="3392BA8C" w:tentative="1">
      <w:start w:val="1"/>
      <w:numFmt w:val="bullet"/>
      <w:lvlText w:val="•"/>
      <w:lvlJc w:val="left"/>
      <w:pPr>
        <w:tabs>
          <w:tab w:val="num" w:pos="5040"/>
        </w:tabs>
        <w:ind w:left="5040" w:hanging="360"/>
      </w:pPr>
      <w:rPr>
        <w:rFonts w:ascii="Arial" w:hAnsi="Arial" w:hint="default"/>
      </w:rPr>
    </w:lvl>
    <w:lvl w:ilvl="7" w:tplc="26142324" w:tentative="1">
      <w:start w:val="1"/>
      <w:numFmt w:val="bullet"/>
      <w:lvlText w:val="•"/>
      <w:lvlJc w:val="left"/>
      <w:pPr>
        <w:tabs>
          <w:tab w:val="num" w:pos="5760"/>
        </w:tabs>
        <w:ind w:left="5760" w:hanging="360"/>
      </w:pPr>
      <w:rPr>
        <w:rFonts w:ascii="Arial" w:hAnsi="Arial" w:hint="default"/>
      </w:rPr>
    </w:lvl>
    <w:lvl w:ilvl="8" w:tplc="7DF209C8"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CFF69AA"/>
    <w:multiLevelType w:val="hybridMultilevel"/>
    <w:tmpl w:val="DC983F52"/>
    <w:lvl w:ilvl="0" w:tplc="9AD21168">
      <w:start w:val="1"/>
      <w:numFmt w:val="bullet"/>
      <w:lvlText w:val="•"/>
      <w:lvlJc w:val="left"/>
      <w:pPr>
        <w:tabs>
          <w:tab w:val="num" w:pos="720"/>
        </w:tabs>
        <w:ind w:left="720" w:hanging="360"/>
      </w:pPr>
      <w:rPr>
        <w:rFonts w:ascii="Arial" w:hAnsi="Arial" w:hint="default"/>
      </w:rPr>
    </w:lvl>
    <w:lvl w:ilvl="1" w:tplc="2C483C30" w:tentative="1">
      <w:start w:val="1"/>
      <w:numFmt w:val="bullet"/>
      <w:lvlText w:val="•"/>
      <w:lvlJc w:val="left"/>
      <w:pPr>
        <w:tabs>
          <w:tab w:val="num" w:pos="1440"/>
        </w:tabs>
        <w:ind w:left="1440" w:hanging="360"/>
      </w:pPr>
      <w:rPr>
        <w:rFonts w:ascii="Arial" w:hAnsi="Arial" w:hint="default"/>
      </w:rPr>
    </w:lvl>
    <w:lvl w:ilvl="2" w:tplc="61AEDD02" w:tentative="1">
      <w:start w:val="1"/>
      <w:numFmt w:val="bullet"/>
      <w:lvlText w:val="•"/>
      <w:lvlJc w:val="left"/>
      <w:pPr>
        <w:tabs>
          <w:tab w:val="num" w:pos="2160"/>
        </w:tabs>
        <w:ind w:left="2160" w:hanging="360"/>
      </w:pPr>
      <w:rPr>
        <w:rFonts w:ascii="Arial" w:hAnsi="Arial" w:hint="default"/>
      </w:rPr>
    </w:lvl>
    <w:lvl w:ilvl="3" w:tplc="39DADAC8" w:tentative="1">
      <w:start w:val="1"/>
      <w:numFmt w:val="bullet"/>
      <w:lvlText w:val="•"/>
      <w:lvlJc w:val="left"/>
      <w:pPr>
        <w:tabs>
          <w:tab w:val="num" w:pos="2880"/>
        </w:tabs>
        <w:ind w:left="2880" w:hanging="360"/>
      </w:pPr>
      <w:rPr>
        <w:rFonts w:ascii="Arial" w:hAnsi="Arial" w:hint="default"/>
      </w:rPr>
    </w:lvl>
    <w:lvl w:ilvl="4" w:tplc="B77A5FFE" w:tentative="1">
      <w:start w:val="1"/>
      <w:numFmt w:val="bullet"/>
      <w:lvlText w:val="•"/>
      <w:lvlJc w:val="left"/>
      <w:pPr>
        <w:tabs>
          <w:tab w:val="num" w:pos="3600"/>
        </w:tabs>
        <w:ind w:left="3600" w:hanging="360"/>
      </w:pPr>
      <w:rPr>
        <w:rFonts w:ascii="Arial" w:hAnsi="Arial" w:hint="default"/>
      </w:rPr>
    </w:lvl>
    <w:lvl w:ilvl="5" w:tplc="204098C6" w:tentative="1">
      <w:start w:val="1"/>
      <w:numFmt w:val="bullet"/>
      <w:lvlText w:val="•"/>
      <w:lvlJc w:val="left"/>
      <w:pPr>
        <w:tabs>
          <w:tab w:val="num" w:pos="4320"/>
        </w:tabs>
        <w:ind w:left="4320" w:hanging="360"/>
      </w:pPr>
      <w:rPr>
        <w:rFonts w:ascii="Arial" w:hAnsi="Arial" w:hint="default"/>
      </w:rPr>
    </w:lvl>
    <w:lvl w:ilvl="6" w:tplc="4F34E0D8" w:tentative="1">
      <w:start w:val="1"/>
      <w:numFmt w:val="bullet"/>
      <w:lvlText w:val="•"/>
      <w:lvlJc w:val="left"/>
      <w:pPr>
        <w:tabs>
          <w:tab w:val="num" w:pos="5040"/>
        </w:tabs>
        <w:ind w:left="5040" w:hanging="360"/>
      </w:pPr>
      <w:rPr>
        <w:rFonts w:ascii="Arial" w:hAnsi="Arial" w:hint="default"/>
      </w:rPr>
    </w:lvl>
    <w:lvl w:ilvl="7" w:tplc="5C7EEA5A" w:tentative="1">
      <w:start w:val="1"/>
      <w:numFmt w:val="bullet"/>
      <w:lvlText w:val="•"/>
      <w:lvlJc w:val="left"/>
      <w:pPr>
        <w:tabs>
          <w:tab w:val="num" w:pos="5760"/>
        </w:tabs>
        <w:ind w:left="5760" w:hanging="360"/>
      </w:pPr>
      <w:rPr>
        <w:rFonts w:ascii="Arial" w:hAnsi="Arial" w:hint="default"/>
      </w:rPr>
    </w:lvl>
    <w:lvl w:ilvl="8" w:tplc="3A8A541A"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DB361F9"/>
    <w:multiLevelType w:val="hybridMultilevel"/>
    <w:tmpl w:val="D24084C0"/>
    <w:lvl w:ilvl="0" w:tplc="286AE20A">
      <w:start w:val="1"/>
      <w:numFmt w:val="bullet"/>
      <w:lvlText w:val="•"/>
      <w:lvlJc w:val="left"/>
      <w:pPr>
        <w:tabs>
          <w:tab w:val="num" w:pos="720"/>
        </w:tabs>
        <w:ind w:left="720" w:hanging="360"/>
      </w:pPr>
      <w:rPr>
        <w:rFonts w:ascii="Arial" w:hAnsi="Arial" w:hint="default"/>
      </w:rPr>
    </w:lvl>
    <w:lvl w:ilvl="1" w:tplc="50FC4C5A">
      <w:start w:val="189"/>
      <w:numFmt w:val="bullet"/>
      <w:lvlText w:val="•"/>
      <w:lvlJc w:val="left"/>
      <w:pPr>
        <w:tabs>
          <w:tab w:val="num" w:pos="1440"/>
        </w:tabs>
        <w:ind w:left="1440" w:hanging="360"/>
      </w:pPr>
      <w:rPr>
        <w:rFonts w:ascii="Arial" w:hAnsi="Arial" w:hint="default"/>
      </w:rPr>
    </w:lvl>
    <w:lvl w:ilvl="2" w:tplc="88080CA4" w:tentative="1">
      <w:start w:val="1"/>
      <w:numFmt w:val="bullet"/>
      <w:lvlText w:val="•"/>
      <w:lvlJc w:val="left"/>
      <w:pPr>
        <w:tabs>
          <w:tab w:val="num" w:pos="2160"/>
        </w:tabs>
        <w:ind w:left="2160" w:hanging="360"/>
      </w:pPr>
      <w:rPr>
        <w:rFonts w:ascii="Arial" w:hAnsi="Arial" w:hint="default"/>
      </w:rPr>
    </w:lvl>
    <w:lvl w:ilvl="3" w:tplc="39386E36" w:tentative="1">
      <w:start w:val="1"/>
      <w:numFmt w:val="bullet"/>
      <w:lvlText w:val="•"/>
      <w:lvlJc w:val="left"/>
      <w:pPr>
        <w:tabs>
          <w:tab w:val="num" w:pos="2880"/>
        </w:tabs>
        <w:ind w:left="2880" w:hanging="360"/>
      </w:pPr>
      <w:rPr>
        <w:rFonts w:ascii="Arial" w:hAnsi="Arial" w:hint="default"/>
      </w:rPr>
    </w:lvl>
    <w:lvl w:ilvl="4" w:tplc="70528756" w:tentative="1">
      <w:start w:val="1"/>
      <w:numFmt w:val="bullet"/>
      <w:lvlText w:val="•"/>
      <w:lvlJc w:val="left"/>
      <w:pPr>
        <w:tabs>
          <w:tab w:val="num" w:pos="3600"/>
        </w:tabs>
        <w:ind w:left="3600" w:hanging="360"/>
      </w:pPr>
      <w:rPr>
        <w:rFonts w:ascii="Arial" w:hAnsi="Arial" w:hint="default"/>
      </w:rPr>
    </w:lvl>
    <w:lvl w:ilvl="5" w:tplc="75EC5EA4" w:tentative="1">
      <w:start w:val="1"/>
      <w:numFmt w:val="bullet"/>
      <w:lvlText w:val="•"/>
      <w:lvlJc w:val="left"/>
      <w:pPr>
        <w:tabs>
          <w:tab w:val="num" w:pos="4320"/>
        </w:tabs>
        <w:ind w:left="4320" w:hanging="360"/>
      </w:pPr>
      <w:rPr>
        <w:rFonts w:ascii="Arial" w:hAnsi="Arial" w:hint="default"/>
      </w:rPr>
    </w:lvl>
    <w:lvl w:ilvl="6" w:tplc="3B349172" w:tentative="1">
      <w:start w:val="1"/>
      <w:numFmt w:val="bullet"/>
      <w:lvlText w:val="•"/>
      <w:lvlJc w:val="left"/>
      <w:pPr>
        <w:tabs>
          <w:tab w:val="num" w:pos="5040"/>
        </w:tabs>
        <w:ind w:left="5040" w:hanging="360"/>
      </w:pPr>
      <w:rPr>
        <w:rFonts w:ascii="Arial" w:hAnsi="Arial" w:hint="default"/>
      </w:rPr>
    </w:lvl>
    <w:lvl w:ilvl="7" w:tplc="5B5E7C04" w:tentative="1">
      <w:start w:val="1"/>
      <w:numFmt w:val="bullet"/>
      <w:lvlText w:val="•"/>
      <w:lvlJc w:val="left"/>
      <w:pPr>
        <w:tabs>
          <w:tab w:val="num" w:pos="5760"/>
        </w:tabs>
        <w:ind w:left="5760" w:hanging="360"/>
      </w:pPr>
      <w:rPr>
        <w:rFonts w:ascii="Arial" w:hAnsi="Arial" w:hint="default"/>
      </w:rPr>
    </w:lvl>
    <w:lvl w:ilvl="8" w:tplc="3A10071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E8E2B63"/>
    <w:multiLevelType w:val="hybridMultilevel"/>
    <w:tmpl w:val="5B08A966"/>
    <w:lvl w:ilvl="0" w:tplc="505437AE">
      <w:start w:val="1"/>
      <w:numFmt w:val="bullet"/>
      <w:lvlText w:val="•"/>
      <w:lvlJc w:val="left"/>
      <w:pPr>
        <w:tabs>
          <w:tab w:val="num" w:pos="720"/>
        </w:tabs>
        <w:ind w:left="720" w:hanging="360"/>
      </w:pPr>
      <w:rPr>
        <w:rFonts w:ascii="Arial" w:hAnsi="Arial" w:hint="default"/>
      </w:rPr>
    </w:lvl>
    <w:lvl w:ilvl="1" w:tplc="825094CC" w:tentative="1">
      <w:start w:val="1"/>
      <w:numFmt w:val="bullet"/>
      <w:lvlText w:val="•"/>
      <w:lvlJc w:val="left"/>
      <w:pPr>
        <w:tabs>
          <w:tab w:val="num" w:pos="1440"/>
        </w:tabs>
        <w:ind w:left="1440" w:hanging="360"/>
      </w:pPr>
      <w:rPr>
        <w:rFonts w:ascii="Arial" w:hAnsi="Arial" w:hint="default"/>
      </w:rPr>
    </w:lvl>
    <w:lvl w:ilvl="2" w:tplc="F392D614" w:tentative="1">
      <w:start w:val="1"/>
      <w:numFmt w:val="bullet"/>
      <w:lvlText w:val="•"/>
      <w:lvlJc w:val="left"/>
      <w:pPr>
        <w:tabs>
          <w:tab w:val="num" w:pos="2160"/>
        </w:tabs>
        <w:ind w:left="2160" w:hanging="360"/>
      </w:pPr>
      <w:rPr>
        <w:rFonts w:ascii="Arial" w:hAnsi="Arial" w:hint="default"/>
      </w:rPr>
    </w:lvl>
    <w:lvl w:ilvl="3" w:tplc="363E4EDA" w:tentative="1">
      <w:start w:val="1"/>
      <w:numFmt w:val="bullet"/>
      <w:lvlText w:val="•"/>
      <w:lvlJc w:val="left"/>
      <w:pPr>
        <w:tabs>
          <w:tab w:val="num" w:pos="2880"/>
        </w:tabs>
        <w:ind w:left="2880" w:hanging="360"/>
      </w:pPr>
      <w:rPr>
        <w:rFonts w:ascii="Arial" w:hAnsi="Arial" w:hint="default"/>
      </w:rPr>
    </w:lvl>
    <w:lvl w:ilvl="4" w:tplc="5E4ACC78" w:tentative="1">
      <w:start w:val="1"/>
      <w:numFmt w:val="bullet"/>
      <w:lvlText w:val="•"/>
      <w:lvlJc w:val="left"/>
      <w:pPr>
        <w:tabs>
          <w:tab w:val="num" w:pos="3600"/>
        </w:tabs>
        <w:ind w:left="3600" w:hanging="360"/>
      </w:pPr>
      <w:rPr>
        <w:rFonts w:ascii="Arial" w:hAnsi="Arial" w:hint="default"/>
      </w:rPr>
    </w:lvl>
    <w:lvl w:ilvl="5" w:tplc="D6680F24" w:tentative="1">
      <w:start w:val="1"/>
      <w:numFmt w:val="bullet"/>
      <w:lvlText w:val="•"/>
      <w:lvlJc w:val="left"/>
      <w:pPr>
        <w:tabs>
          <w:tab w:val="num" w:pos="4320"/>
        </w:tabs>
        <w:ind w:left="4320" w:hanging="360"/>
      </w:pPr>
      <w:rPr>
        <w:rFonts w:ascii="Arial" w:hAnsi="Arial" w:hint="default"/>
      </w:rPr>
    </w:lvl>
    <w:lvl w:ilvl="6" w:tplc="4B682C28" w:tentative="1">
      <w:start w:val="1"/>
      <w:numFmt w:val="bullet"/>
      <w:lvlText w:val="•"/>
      <w:lvlJc w:val="left"/>
      <w:pPr>
        <w:tabs>
          <w:tab w:val="num" w:pos="5040"/>
        </w:tabs>
        <w:ind w:left="5040" w:hanging="360"/>
      </w:pPr>
      <w:rPr>
        <w:rFonts w:ascii="Arial" w:hAnsi="Arial" w:hint="default"/>
      </w:rPr>
    </w:lvl>
    <w:lvl w:ilvl="7" w:tplc="42F8986E" w:tentative="1">
      <w:start w:val="1"/>
      <w:numFmt w:val="bullet"/>
      <w:lvlText w:val="•"/>
      <w:lvlJc w:val="left"/>
      <w:pPr>
        <w:tabs>
          <w:tab w:val="num" w:pos="5760"/>
        </w:tabs>
        <w:ind w:left="5760" w:hanging="360"/>
      </w:pPr>
      <w:rPr>
        <w:rFonts w:ascii="Arial" w:hAnsi="Arial" w:hint="default"/>
      </w:rPr>
    </w:lvl>
    <w:lvl w:ilvl="8" w:tplc="3AC05270"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EB14648"/>
    <w:multiLevelType w:val="hybridMultilevel"/>
    <w:tmpl w:val="EC90E0BA"/>
    <w:lvl w:ilvl="0" w:tplc="F1E222AE">
      <w:start w:val="1"/>
      <w:numFmt w:val="bullet"/>
      <w:lvlText w:val="•"/>
      <w:lvlJc w:val="left"/>
      <w:pPr>
        <w:tabs>
          <w:tab w:val="num" w:pos="720"/>
        </w:tabs>
        <w:ind w:left="720" w:hanging="360"/>
      </w:pPr>
      <w:rPr>
        <w:rFonts w:ascii="Arial" w:hAnsi="Arial" w:hint="default"/>
      </w:rPr>
    </w:lvl>
    <w:lvl w:ilvl="1" w:tplc="D16837E8" w:tentative="1">
      <w:start w:val="1"/>
      <w:numFmt w:val="bullet"/>
      <w:lvlText w:val="•"/>
      <w:lvlJc w:val="left"/>
      <w:pPr>
        <w:tabs>
          <w:tab w:val="num" w:pos="1440"/>
        </w:tabs>
        <w:ind w:left="1440" w:hanging="360"/>
      </w:pPr>
      <w:rPr>
        <w:rFonts w:ascii="Arial" w:hAnsi="Arial" w:hint="default"/>
      </w:rPr>
    </w:lvl>
    <w:lvl w:ilvl="2" w:tplc="3920CA5E" w:tentative="1">
      <w:start w:val="1"/>
      <w:numFmt w:val="bullet"/>
      <w:lvlText w:val="•"/>
      <w:lvlJc w:val="left"/>
      <w:pPr>
        <w:tabs>
          <w:tab w:val="num" w:pos="2160"/>
        </w:tabs>
        <w:ind w:left="2160" w:hanging="360"/>
      </w:pPr>
      <w:rPr>
        <w:rFonts w:ascii="Arial" w:hAnsi="Arial" w:hint="default"/>
      </w:rPr>
    </w:lvl>
    <w:lvl w:ilvl="3" w:tplc="132C06D0" w:tentative="1">
      <w:start w:val="1"/>
      <w:numFmt w:val="bullet"/>
      <w:lvlText w:val="•"/>
      <w:lvlJc w:val="left"/>
      <w:pPr>
        <w:tabs>
          <w:tab w:val="num" w:pos="2880"/>
        </w:tabs>
        <w:ind w:left="2880" w:hanging="360"/>
      </w:pPr>
      <w:rPr>
        <w:rFonts w:ascii="Arial" w:hAnsi="Arial" w:hint="default"/>
      </w:rPr>
    </w:lvl>
    <w:lvl w:ilvl="4" w:tplc="ABCE7E2E" w:tentative="1">
      <w:start w:val="1"/>
      <w:numFmt w:val="bullet"/>
      <w:lvlText w:val="•"/>
      <w:lvlJc w:val="left"/>
      <w:pPr>
        <w:tabs>
          <w:tab w:val="num" w:pos="3600"/>
        </w:tabs>
        <w:ind w:left="3600" w:hanging="360"/>
      </w:pPr>
      <w:rPr>
        <w:rFonts w:ascii="Arial" w:hAnsi="Arial" w:hint="default"/>
      </w:rPr>
    </w:lvl>
    <w:lvl w:ilvl="5" w:tplc="13423846" w:tentative="1">
      <w:start w:val="1"/>
      <w:numFmt w:val="bullet"/>
      <w:lvlText w:val="•"/>
      <w:lvlJc w:val="left"/>
      <w:pPr>
        <w:tabs>
          <w:tab w:val="num" w:pos="4320"/>
        </w:tabs>
        <w:ind w:left="4320" w:hanging="360"/>
      </w:pPr>
      <w:rPr>
        <w:rFonts w:ascii="Arial" w:hAnsi="Arial" w:hint="default"/>
      </w:rPr>
    </w:lvl>
    <w:lvl w:ilvl="6" w:tplc="61683AAE" w:tentative="1">
      <w:start w:val="1"/>
      <w:numFmt w:val="bullet"/>
      <w:lvlText w:val="•"/>
      <w:lvlJc w:val="left"/>
      <w:pPr>
        <w:tabs>
          <w:tab w:val="num" w:pos="5040"/>
        </w:tabs>
        <w:ind w:left="5040" w:hanging="360"/>
      </w:pPr>
      <w:rPr>
        <w:rFonts w:ascii="Arial" w:hAnsi="Arial" w:hint="default"/>
      </w:rPr>
    </w:lvl>
    <w:lvl w:ilvl="7" w:tplc="898072D6" w:tentative="1">
      <w:start w:val="1"/>
      <w:numFmt w:val="bullet"/>
      <w:lvlText w:val="•"/>
      <w:lvlJc w:val="left"/>
      <w:pPr>
        <w:tabs>
          <w:tab w:val="num" w:pos="5760"/>
        </w:tabs>
        <w:ind w:left="5760" w:hanging="360"/>
      </w:pPr>
      <w:rPr>
        <w:rFonts w:ascii="Arial" w:hAnsi="Arial" w:hint="default"/>
      </w:rPr>
    </w:lvl>
    <w:lvl w:ilvl="8" w:tplc="F56E11F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0B35861"/>
    <w:multiLevelType w:val="hybridMultilevel"/>
    <w:tmpl w:val="A5AE6E60"/>
    <w:lvl w:ilvl="0" w:tplc="FBAED8F2">
      <w:start w:val="1"/>
      <w:numFmt w:val="bullet"/>
      <w:lvlText w:val="•"/>
      <w:lvlJc w:val="left"/>
      <w:pPr>
        <w:tabs>
          <w:tab w:val="num" w:pos="720"/>
        </w:tabs>
        <w:ind w:left="720" w:hanging="360"/>
      </w:pPr>
      <w:rPr>
        <w:rFonts w:ascii="Arial" w:hAnsi="Arial" w:hint="default"/>
      </w:rPr>
    </w:lvl>
    <w:lvl w:ilvl="1" w:tplc="4D52A6C0" w:tentative="1">
      <w:start w:val="1"/>
      <w:numFmt w:val="bullet"/>
      <w:lvlText w:val="•"/>
      <w:lvlJc w:val="left"/>
      <w:pPr>
        <w:tabs>
          <w:tab w:val="num" w:pos="1440"/>
        </w:tabs>
        <w:ind w:left="1440" w:hanging="360"/>
      </w:pPr>
      <w:rPr>
        <w:rFonts w:ascii="Arial" w:hAnsi="Arial" w:hint="default"/>
      </w:rPr>
    </w:lvl>
    <w:lvl w:ilvl="2" w:tplc="8CEA70B8" w:tentative="1">
      <w:start w:val="1"/>
      <w:numFmt w:val="bullet"/>
      <w:lvlText w:val="•"/>
      <w:lvlJc w:val="left"/>
      <w:pPr>
        <w:tabs>
          <w:tab w:val="num" w:pos="2160"/>
        </w:tabs>
        <w:ind w:left="2160" w:hanging="360"/>
      </w:pPr>
      <w:rPr>
        <w:rFonts w:ascii="Arial" w:hAnsi="Arial" w:hint="default"/>
      </w:rPr>
    </w:lvl>
    <w:lvl w:ilvl="3" w:tplc="C95A05C8" w:tentative="1">
      <w:start w:val="1"/>
      <w:numFmt w:val="bullet"/>
      <w:lvlText w:val="•"/>
      <w:lvlJc w:val="left"/>
      <w:pPr>
        <w:tabs>
          <w:tab w:val="num" w:pos="2880"/>
        </w:tabs>
        <w:ind w:left="2880" w:hanging="360"/>
      </w:pPr>
      <w:rPr>
        <w:rFonts w:ascii="Arial" w:hAnsi="Arial" w:hint="default"/>
      </w:rPr>
    </w:lvl>
    <w:lvl w:ilvl="4" w:tplc="3C584E0C" w:tentative="1">
      <w:start w:val="1"/>
      <w:numFmt w:val="bullet"/>
      <w:lvlText w:val="•"/>
      <w:lvlJc w:val="left"/>
      <w:pPr>
        <w:tabs>
          <w:tab w:val="num" w:pos="3600"/>
        </w:tabs>
        <w:ind w:left="3600" w:hanging="360"/>
      </w:pPr>
      <w:rPr>
        <w:rFonts w:ascii="Arial" w:hAnsi="Arial" w:hint="default"/>
      </w:rPr>
    </w:lvl>
    <w:lvl w:ilvl="5" w:tplc="7FF42534" w:tentative="1">
      <w:start w:val="1"/>
      <w:numFmt w:val="bullet"/>
      <w:lvlText w:val="•"/>
      <w:lvlJc w:val="left"/>
      <w:pPr>
        <w:tabs>
          <w:tab w:val="num" w:pos="4320"/>
        </w:tabs>
        <w:ind w:left="4320" w:hanging="360"/>
      </w:pPr>
      <w:rPr>
        <w:rFonts w:ascii="Arial" w:hAnsi="Arial" w:hint="default"/>
      </w:rPr>
    </w:lvl>
    <w:lvl w:ilvl="6" w:tplc="8E4A339A" w:tentative="1">
      <w:start w:val="1"/>
      <w:numFmt w:val="bullet"/>
      <w:lvlText w:val="•"/>
      <w:lvlJc w:val="left"/>
      <w:pPr>
        <w:tabs>
          <w:tab w:val="num" w:pos="5040"/>
        </w:tabs>
        <w:ind w:left="5040" w:hanging="360"/>
      </w:pPr>
      <w:rPr>
        <w:rFonts w:ascii="Arial" w:hAnsi="Arial" w:hint="default"/>
      </w:rPr>
    </w:lvl>
    <w:lvl w:ilvl="7" w:tplc="1D52409C" w:tentative="1">
      <w:start w:val="1"/>
      <w:numFmt w:val="bullet"/>
      <w:lvlText w:val="•"/>
      <w:lvlJc w:val="left"/>
      <w:pPr>
        <w:tabs>
          <w:tab w:val="num" w:pos="5760"/>
        </w:tabs>
        <w:ind w:left="5760" w:hanging="360"/>
      </w:pPr>
      <w:rPr>
        <w:rFonts w:ascii="Arial" w:hAnsi="Arial" w:hint="default"/>
      </w:rPr>
    </w:lvl>
    <w:lvl w:ilvl="8" w:tplc="20F814EC"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
  </w:num>
  <w:num w:numId="3">
    <w:abstractNumId w:val="18"/>
  </w:num>
  <w:num w:numId="4">
    <w:abstractNumId w:val="8"/>
  </w:num>
  <w:num w:numId="5">
    <w:abstractNumId w:val="10"/>
  </w:num>
  <w:num w:numId="6">
    <w:abstractNumId w:val="11"/>
  </w:num>
  <w:num w:numId="7">
    <w:abstractNumId w:val="13"/>
  </w:num>
  <w:num w:numId="8">
    <w:abstractNumId w:val="0"/>
  </w:num>
  <w:num w:numId="9">
    <w:abstractNumId w:val="5"/>
  </w:num>
  <w:num w:numId="10">
    <w:abstractNumId w:val="23"/>
  </w:num>
  <w:num w:numId="11">
    <w:abstractNumId w:val="19"/>
  </w:num>
  <w:num w:numId="12">
    <w:abstractNumId w:val="21"/>
  </w:num>
  <w:num w:numId="13">
    <w:abstractNumId w:val="2"/>
  </w:num>
  <w:num w:numId="14">
    <w:abstractNumId w:val="12"/>
  </w:num>
  <w:num w:numId="15">
    <w:abstractNumId w:val="20"/>
  </w:num>
  <w:num w:numId="16">
    <w:abstractNumId w:val="16"/>
  </w:num>
  <w:num w:numId="17">
    <w:abstractNumId w:val="24"/>
  </w:num>
  <w:num w:numId="18">
    <w:abstractNumId w:val="9"/>
  </w:num>
  <w:num w:numId="19">
    <w:abstractNumId w:val="22"/>
  </w:num>
  <w:num w:numId="20">
    <w:abstractNumId w:val="14"/>
  </w:num>
  <w:num w:numId="21">
    <w:abstractNumId w:val="6"/>
  </w:num>
  <w:num w:numId="22">
    <w:abstractNumId w:val="4"/>
  </w:num>
  <w:num w:numId="23">
    <w:abstractNumId w:val="17"/>
  </w:num>
  <w:num w:numId="24">
    <w:abstractNumId w:val="7"/>
  </w:num>
  <w:num w:numId="25">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olina, Sonia - (scolina)">
    <w15:presenceInfo w15:providerId="AD" w15:userId="S::scolina@email.arizona.edu::c546694d-7c5f-404c-8cc1-47a69215a7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hideSpellingErrors/>
  <w:hideGrammaticalErrors/>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74B"/>
    <w:rsid w:val="00003C0A"/>
    <w:rsid w:val="00007270"/>
    <w:rsid w:val="000139B7"/>
    <w:rsid w:val="000160EB"/>
    <w:rsid w:val="00020C5B"/>
    <w:rsid w:val="00032452"/>
    <w:rsid w:val="000363AE"/>
    <w:rsid w:val="000368A6"/>
    <w:rsid w:val="000408BF"/>
    <w:rsid w:val="0006195A"/>
    <w:rsid w:val="000626AD"/>
    <w:rsid w:val="0007021C"/>
    <w:rsid w:val="00070BD1"/>
    <w:rsid w:val="000724C2"/>
    <w:rsid w:val="000806BF"/>
    <w:rsid w:val="0008366F"/>
    <w:rsid w:val="0008498B"/>
    <w:rsid w:val="00087075"/>
    <w:rsid w:val="0008795E"/>
    <w:rsid w:val="00087FCA"/>
    <w:rsid w:val="00096F03"/>
    <w:rsid w:val="000A5313"/>
    <w:rsid w:val="000B0F67"/>
    <w:rsid w:val="000B59B0"/>
    <w:rsid w:val="000C3D48"/>
    <w:rsid w:val="000C43AF"/>
    <w:rsid w:val="000D1D60"/>
    <w:rsid w:val="000D77ED"/>
    <w:rsid w:val="000E2025"/>
    <w:rsid w:val="000E7340"/>
    <w:rsid w:val="000F0A9F"/>
    <w:rsid w:val="000F67B0"/>
    <w:rsid w:val="00105666"/>
    <w:rsid w:val="00107526"/>
    <w:rsid w:val="00126FA2"/>
    <w:rsid w:val="00130729"/>
    <w:rsid w:val="00143DF9"/>
    <w:rsid w:val="00144447"/>
    <w:rsid w:val="001627A1"/>
    <w:rsid w:val="00165A82"/>
    <w:rsid w:val="00174F02"/>
    <w:rsid w:val="001775BE"/>
    <w:rsid w:val="00190A77"/>
    <w:rsid w:val="00191189"/>
    <w:rsid w:val="00192726"/>
    <w:rsid w:val="00195481"/>
    <w:rsid w:val="001A5DCC"/>
    <w:rsid w:val="001B18C3"/>
    <w:rsid w:val="001B2890"/>
    <w:rsid w:val="001B4740"/>
    <w:rsid w:val="001C2B2F"/>
    <w:rsid w:val="001C3225"/>
    <w:rsid w:val="001C465C"/>
    <w:rsid w:val="001D2BA5"/>
    <w:rsid w:val="001D4983"/>
    <w:rsid w:val="001D4A4A"/>
    <w:rsid w:val="001D76D4"/>
    <w:rsid w:val="001E2E90"/>
    <w:rsid w:val="001F2013"/>
    <w:rsid w:val="001F2240"/>
    <w:rsid w:val="001F310D"/>
    <w:rsid w:val="002025BB"/>
    <w:rsid w:val="00202A04"/>
    <w:rsid w:val="00206C56"/>
    <w:rsid w:val="00211C27"/>
    <w:rsid w:val="00216E73"/>
    <w:rsid w:val="002209A2"/>
    <w:rsid w:val="00226BAC"/>
    <w:rsid w:val="00227379"/>
    <w:rsid w:val="00230754"/>
    <w:rsid w:val="002316FC"/>
    <w:rsid w:val="00237AEA"/>
    <w:rsid w:val="00252EEF"/>
    <w:rsid w:val="00255EB6"/>
    <w:rsid w:val="0026274A"/>
    <w:rsid w:val="00263B4A"/>
    <w:rsid w:val="00265752"/>
    <w:rsid w:val="00265813"/>
    <w:rsid w:val="00265CBE"/>
    <w:rsid w:val="002665C2"/>
    <w:rsid w:val="00267C2A"/>
    <w:rsid w:val="00270342"/>
    <w:rsid w:val="00271E81"/>
    <w:rsid w:val="00272A94"/>
    <w:rsid w:val="00275F9C"/>
    <w:rsid w:val="0027793D"/>
    <w:rsid w:val="00280C8F"/>
    <w:rsid w:val="002822EA"/>
    <w:rsid w:val="0028576C"/>
    <w:rsid w:val="0029319F"/>
    <w:rsid w:val="00297124"/>
    <w:rsid w:val="002A7310"/>
    <w:rsid w:val="002B0EEA"/>
    <w:rsid w:val="002C1353"/>
    <w:rsid w:val="002C35D6"/>
    <w:rsid w:val="002C4B58"/>
    <w:rsid w:val="002C77A0"/>
    <w:rsid w:val="002D197B"/>
    <w:rsid w:val="002D65FF"/>
    <w:rsid w:val="002E03DE"/>
    <w:rsid w:val="002E0C1A"/>
    <w:rsid w:val="002E1E2B"/>
    <w:rsid w:val="002E2D6C"/>
    <w:rsid w:val="002F4AAE"/>
    <w:rsid w:val="00304500"/>
    <w:rsid w:val="003107FE"/>
    <w:rsid w:val="00321767"/>
    <w:rsid w:val="00323701"/>
    <w:rsid w:val="00327792"/>
    <w:rsid w:val="0033498E"/>
    <w:rsid w:val="00346417"/>
    <w:rsid w:val="00355D28"/>
    <w:rsid w:val="0036032E"/>
    <w:rsid w:val="00360E89"/>
    <w:rsid w:val="00361868"/>
    <w:rsid w:val="00362A85"/>
    <w:rsid w:val="00367DB4"/>
    <w:rsid w:val="00370CD4"/>
    <w:rsid w:val="00375EDF"/>
    <w:rsid w:val="00377EDF"/>
    <w:rsid w:val="00386A4F"/>
    <w:rsid w:val="003964BE"/>
    <w:rsid w:val="00396F70"/>
    <w:rsid w:val="003A0E03"/>
    <w:rsid w:val="003A1CD5"/>
    <w:rsid w:val="003A3CFD"/>
    <w:rsid w:val="003B113C"/>
    <w:rsid w:val="003B1FF4"/>
    <w:rsid w:val="003B7191"/>
    <w:rsid w:val="003C3E63"/>
    <w:rsid w:val="003C7221"/>
    <w:rsid w:val="003C7850"/>
    <w:rsid w:val="003D0209"/>
    <w:rsid w:val="003D0BB5"/>
    <w:rsid w:val="003D1EDC"/>
    <w:rsid w:val="003D36E8"/>
    <w:rsid w:val="003D6322"/>
    <w:rsid w:val="003E2779"/>
    <w:rsid w:val="003F0729"/>
    <w:rsid w:val="00405EB5"/>
    <w:rsid w:val="00407818"/>
    <w:rsid w:val="00412361"/>
    <w:rsid w:val="00415142"/>
    <w:rsid w:val="0041603D"/>
    <w:rsid w:val="0041620C"/>
    <w:rsid w:val="0041653A"/>
    <w:rsid w:val="004215BE"/>
    <w:rsid w:val="004215F9"/>
    <w:rsid w:val="004246D4"/>
    <w:rsid w:val="00424E43"/>
    <w:rsid w:val="00427DFA"/>
    <w:rsid w:val="00430D41"/>
    <w:rsid w:val="00431813"/>
    <w:rsid w:val="00436781"/>
    <w:rsid w:val="00444054"/>
    <w:rsid w:val="00447680"/>
    <w:rsid w:val="00456DD2"/>
    <w:rsid w:val="00457B6E"/>
    <w:rsid w:val="00464866"/>
    <w:rsid w:val="004674D5"/>
    <w:rsid w:val="00470611"/>
    <w:rsid w:val="004774F6"/>
    <w:rsid w:val="0049091E"/>
    <w:rsid w:val="0049690F"/>
    <w:rsid w:val="004A0F2E"/>
    <w:rsid w:val="004A0FC1"/>
    <w:rsid w:val="004A30B4"/>
    <w:rsid w:val="004A70A4"/>
    <w:rsid w:val="004B47B6"/>
    <w:rsid w:val="004C2801"/>
    <w:rsid w:val="004C4048"/>
    <w:rsid w:val="004C4BB8"/>
    <w:rsid w:val="004C4CF4"/>
    <w:rsid w:val="004C7BF1"/>
    <w:rsid w:val="004D375D"/>
    <w:rsid w:val="004D7F73"/>
    <w:rsid w:val="004E46C1"/>
    <w:rsid w:val="004E62BA"/>
    <w:rsid w:val="00510D7B"/>
    <w:rsid w:val="00516690"/>
    <w:rsid w:val="0052391B"/>
    <w:rsid w:val="00524D5A"/>
    <w:rsid w:val="005328C0"/>
    <w:rsid w:val="005336F2"/>
    <w:rsid w:val="00533F36"/>
    <w:rsid w:val="00537027"/>
    <w:rsid w:val="005375E6"/>
    <w:rsid w:val="0054174B"/>
    <w:rsid w:val="00550731"/>
    <w:rsid w:val="00553574"/>
    <w:rsid w:val="00554EB0"/>
    <w:rsid w:val="005601FB"/>
    <w:rsid w:val="005627AB"/>
    <w:rsid w:val="00564190"/>
    <w:rsid w:val="00570A11"/>
    <w:rsid w:val="00571674"/>
    <w:rsid w:val="00584AC5"/>
    <w:rsid w:val="0058518C"/>
    <w:rsid w:val="005857D2"/>
    <w:rsid w:val="00593401"/>
    <w:rsid w:val="005A32BE"/>
    <w:rsid w:val="005A53C3"/>
    <w:rsid w:val="005B02C1"/>
    <w:rsid w:val="005B2DBF"/>
    <w:rsid w:val="005B40BC"/>
    <w:rsid w:val="005B4111"/>
    <w:rsid w:val="005C51D4"/>
    <w:rsid w:val="005C6894"/>
    <w:rsid w:val="005C7626"/>
    <w:rsid w:val="005C7E25"/>
    <w:rsid w:val="005D2F2F"/>
    <w:rsid w:val="005E43EC"/>
    <w:rsid w:val="00631BA0"/>
    <w:rsid w:val="00633205"/>
    <w:rsid w:val="00635E54"/>
    <w:rsid w:val="00636412"/>
    <w:rsid w:val="0064163B"/>
    <w:rsid w:val="00643B97"/>
    <w:rsid w:val="00647443"/>
    <w:rsid w:val="00652BCB"/>
    <w:rsid w:val="00667AC4"/>
    <w:rsid w:val="00672042"/>
    <w:rsid w:val="006730D6"/>
    <w:rsid w:val="00680388"/>
    <w:rsid w:val="00695606"/>
    <w:rsid w:val="006A01F6"/>
    <w:rsid w:val="006A09D3"/>
    <w:rsid w:val="006A247C"/>
    <w:rsid w:val="006A326B"/>
    <w:rsid w:val="006A6FD4"/>
    <w:rsid w:val="006B60E2"/>
    <w:rsid w:val="006C06BF"/>
    <w:rsid w:val="006C461A"/>
    <w:rsid w:val="006C639A"/>
    <w:rsid w:val="006D093C"/>
    <w:rsid w:val="006D3FA0"/>
    <w:rsid w:val="006D65E4"/>
    <w:rsid w:val="006D7272"/>
    <w:rsid w:val="006E20E7"/>
    <w:rsid w:val="006E2A3D"/>
    <w:rsid w:val="006E3BE6"/>
    <w:rsid w:val="006E4B16"/>
    <w:rsid w:val="006F3775"/>
    <w:rsid w:val="006F72FF"/>
    <w:rsid w:val="00701D48"/>
    <w:rsid w:val="00702828"/>
    <w:rsid w:val="00703313"/>
    <w:rsid w:val="00724FE5"/>
    <w:rsid w:val="007256C5"/>
    <w:rsid w:val="00732AC4"/>
    <w:rsid w:val="007341F3"/>
    <w:rsid w:val="007407B2"/>
    <w:rsid w:val="007520C1"/>
    <w:rsid w:val="00753BDD"/>
    <w:rsid w:val="00755E43"/>
    <w:rsid w:val="00757C1C"/>
    <w:rsid w:val="007737E9"/>
    <w:rsid w:val="00782631"/>
    <w:rsid w:val="00783B0F"/>
    <w:rsid w:val="007906C7"/>
    <w:rsid w:val="007938AB"/>
    <w:rsid w:val="00793E40"/>
    <w:rsid w:val="00794CDA"/>
    <w:rsid w:val="0079792F"/>
    <w:rsid w:val="007A0F8B"/>
    <w:rsid w:val="007B3CBA"/>
    <w:rsid w:val="007B4EE5"/>
    <w:rsid w:val="007C0F09"/>
    <w:rsid w:val="007C1010"/>
    <w:rsid w:val="007C2803"/>
    <w:rsid w:val="007C3C06"/>
    <w:rsid w:val="007D11CD"/>
    <w:rsid w:val="007D2357"/>
    <w:rsid w:val="007D52B1"/>
    <w:rsid w:val="007F2543"/>
    <w:rsid w:val="007F26AE"/>
    <w:rsid w:val="007F2C40"/>
    <w:rsid w:val="007F5735"/>
    <w:rsid w:val="008077D0"/>
    <w:rsid w:val="008144BC"/>
    <w:rsid w:val="00821548"/>
    <w:rsid w:val="00821899"/>
    <w:rsid w:val="00822655"/>
    <w:rsid w:val="00823BBF"/>
    <w:rsid w:val="0082567F"/>
    <w:rsid w:val="00831DBA"/>
    <w:rsid w:val="008324C7"/>
    <w:rsid w:val="00833440"/>
    <w:rsid w:val="00834C56"/>
    <w:rsid w:val="0083573B"/>
    <w:rsid w:val="00840468"/>
    <w:rsid w:val="008424FB"/>
    <w:rsid w:val="00846423"/>
    <w:rsid w:val="008540C8"/>
    <w:rsid w:val="008568F9"/>
    <w:rsid w:val="008638C8"/>
    <w:rsid w:val="008641BD"/>
    <w:rsid w:val="00882A50"/>
    <w:rsid w:val="00887D4B"/>
    <w:rsid w:val="00887F1D"/>
    <w:rsid w:val="00897090"/>
    <w:rsid w:val="008A6D5D"/>
    <w:rsid w:val="008B25E9"/>
    <w:rsid w:val="008B57D0"/>
    <w:rsid w:val="008B78A0"/>
    <w:rsid w:val="008C0D1B"/>
    <w:rsid w:val="008C2C2A"/>
    <w:rsid w:val="008C703D"/>
    <w:rsid w:val="008C7D63"/>
    <w:rsid w:val="008D2CB8"/>
    <w:rsid w:val="008D4A1B"/>
    <w:rsid w:val="008D6919"/>
    <w:rsid w:val="008D782D"/>
    <w:rsid w:val="008E7CD1"/>
    <w:rsid w:val="008F049E"/>
    <w:rsid w:val="009008E9"/>
    <w:rsid w:val="009027EB"/>
    <w:rsid w:val="00904BB5"/>
    <w:rsid w:val="009147E0"/>
    <w:rsid w:val="00917382"/>
    <w:rsid w:val="00921C00"/>
    <w:rsid w:val="0092531D"/>
    <w:rsid w:val="00931261"/>
    <w:rsid w:val="00931DF1"/>
    <w:rsid w:val="009329E5"/>
    <w:rsid w:val="0094059D"/>
    <w:rsid w:val="00941528"/>
    <w:rsid w:val="009443DA"/>
    <w:rsid w:val="00952C65"/>
    <w:rsid w:val="009569B3"/>
    <w:rsid w:val="0095756A"/>
    <w:rsid w:val="00960124"/>
    <w:rsid w:val="009602AE"/>
    <w:rsid w:val="00962ADC"/>
    <w:rsid w:val="00963F83"/>
    <w:rsid w:val="00964419"/>
    <w:rsid w:val="00964EED"/>
    <w:rsid w:val="0096783B"/>
    <w:rsid w:val="0097251A"/>
    <w:rsid w:val="00974978"/>
    <w:rsid w:val="009767E6"/>
    <w:rsid w:val="00983816"/>
    <w:rsid w:val="00983CB4"/>
    <w:rsid w:val="00991106"/>
    <w:rsid w:val="00991C99"/>
    <w:rsid w:val="00994296"/>
    <w:rsid w:val="009A092F"/>
    <w:rsid w:val="009A2E5D"/>
    <w:rsid w:val="009A723A"/>
    <w:rsid w:val="009B1348"/>
    <w:rsid w:val="009B21AC"/>
    <w:rsid w:val="009C7A7A"/>
    <w:rsid w:val="009D3AD9"/>
    <w:rsid w:val="009E2C68"/>
    <w:rsid w:val="009F294A"/>
    <w:rsid w:val="009F6759"/>
    <w:rsid w:val="009F6CA0"/>
    <w:rsid w:val="00A028FB"/>
    <w:rsid w:val="00A03EB0"/>
    <w:rsid w:val="00A04F17"/>
    <w:rsid w:val="00A05E86"/>
    <w:rsid w:val="00A06AE5"/>
    <w:rsid w:val="00A07EAF"/>
    <w:rsid w:val="00A133E7"/>
    <w:rsid w:val="00A13E7E"/>
    <w:rsid w:val="00A1607D"/>
    <w:rsid w:val="00A1746F"/>
    <w:rsid w:val="00A237D0"/>
    <w:rsid w:val="00A24687"/>
    <w:rsid w:val="00A368B1"/>
    <w:rsid w:val="00A3741F"/>
    <w:rsid w:val="00A41419"/>
    <w:rsid w:val="00A41E2D"/>
    <w:rsid w:val="00A4799D"/>
    <w:rsid w:val="00A7150E"/>
    <w:rsid w:val="00A725B8"/>
    <w:rsid w:val="00A81C95"/>
    <w:rsid w:val="00A93B69"/>
    <w:rsid w:val="00A95A10"/>
    <w:rsid w:val="00AB0F5A"/>
    <w:rsid w:val="00AB209E"/>
    <w:rsid w:val="00AB2629"/>
    <w:rsid w:val="00AC098F"/>
    <w:rsid w:val="00AC3202"/>
    <w:rsid w:val="00AC42C1"/>
    <w:rsid w:val="00AC6D56"/>
    <w:rsid w:val="00AD734E"/>
    <w:rsid w:val="00AE34D3"/>
    <w:rsid w:val="00AE61C9"/>
    <w:rsid w:val="00AF0D3C"/>
    <w:rsid w:val="00AF1D49"/>
    <w:rsid w:val="00B01CB0"/>
    <w:rsid w:val="00B035E9"/>
    <w:rsid w:val="00B1013E"/>
    <w:rsid w:val="00B10A86"/>
    <w:rsid w:val="00B12BA0"/>
    <w:rsid w:val="00B15F4F"/>
    <w:rsid w:val="00B32054"/>
    <w:rsid w:val="00B363A1"/>
    <w:rsid w:val="00B45971"/>
    <w:rsid w:val="00B5290D"/>
    <w:rsid w:val="00B55B6B"/>
    <w:rsid w:val="00B576EE"/>
    <w:rsid w:val="00B613EB"/>
    <w:rsid w:val="00B63A1B"/>
    <w:rsid w:val="00B70E12"/>
    <w:rsid w:val="00B73983"/>
    <w:rsid w:val="00B7468E"/>
    <w:rsid w:val="00B7508C"/>
    <w:rsid w:val="00B9024C"/>
    <w:rsid w:val="00B9698F"/>
    <w:rsid w:val="00BA17E3"/>
    <w:rsid w:val="00BA6E62"/>
    <w:rsid w:val="00BA77B1"/>
    <w:rsid w:val="00BA7C25"/>
    <w:rsid w:val="00BB03B8"/>
    <w:rsid w:val="00BB0D49"/>
    <w:rsid w:val="00BB6ADF"/>
    <w:rsid w:val="00BC10E3"/>
    <w:rsid w:val="00BC1869"/>
    <w:rsid w:val="00BC411D"/>
    <w:rsid w:val="00BD2E06"/>
    <w:rsid w:val="00BD36AC"/>
    <w:rsid w:val="00BD581D"/>
    <w:rsid w:val="00BF04A4"/>
    <w:rsid w:val="00BF0E34"/>
    <w:rsid w:val="00BF3DDB"/>
    <w:rsid w:val="00BF62BA"/>
    <w:rsid w:val="00BF697D"/>
    <w:rsid w:val="00BF7FA3"/>
    <w:rsid w:val="00C0091E"/>
    <w:rsid w:val="00C0554E"/>
    <w:rsid w:val="00C07D91"/>
    <w:rsid w:val="00C11E8C"/>
    <w:rsid w:val="00C21239"/>
    <w:rsid w:val="00C30BD6"/>
    <w:rsid w:val="00C313A9"/>
    <w:rsid w:val="00C32141"/>
    <w:rsid w:val="00C36F28"/>
    <w:rsid w:val="00C371E8"/>
    <w:rsid w:val="00C45F3D"/>
    <w:rsid w:val="00C728BA"/>
    <w:rsid w:val="00C84A7B"/>
    <w:rsid w:val="00C85A71"/>
    <w:rsid w:val="00C872E1"/>
    <w:rsid w:val="00C952C8"/>
    <w:rsid w:val="00C979B8"/>
    <w:rsid w:val="00CA68E8"/>
    <w:rsid w:val="00CB00F9"/>
    <w:rsid w:val="00CB4C49"/>
    <w:rsid w:val="00CC1057"/>
    <w:rsid w:val="00CD1137"/>
    <w:rsid w:val="00CE47FB"/>
    <w:rsid w:val="00CF404C"/>
    <w:rsid w:val="00CF460B"/>
    <w:rsid w:val="00D12631"/>
    <w:rsid w:val="00D14D4D"/>
    <w:rsid w:val="00D16E84"/>
    <w:rsid w:val="00D218DC"/>
    <w:rsid w:val="00D30300"/>
    <w:rsid w:val="00D36AF0"/>
    <w:rsid w:val="00D41C50"/>
    <w:rsid w:val="00D42D29"/>
    <w:rsid w:val="00D50B61"/>
    <w:rsid w:val="00D60C9C"/>
    <w:rsid w:val="00D654A4"/>
    <w:rsid w:val="00D70E50"/>
    <w:rsid w:val="00D735A5"/>
    <w:rsid w:val="00D73D6D"/>
    <w:rsid w:val="00D8242C"/>
    <w:rsid w:val="00D916BF"/>
    <w:rsid w:val="00DA617C"/>
    <w:rsid w:val="00DA6F51"/>
    <w:rsid w:val="00DA7657"/>
    <w:rsid w:val="00DB54E3"/>
    <w:rsid w:val="00DB628B"/>
    <w:rsid w:val="00DC526B"/>
    <w:rsid w:val="00DD2262"/>
    <w:rsid w:val="00DD4420"/>
    <w:rsid w:val="00DD51E0"/>
    <w:rsid w:val="00DD597A"/>
    <w:rsid w:val="00DE0085"/>
    <w:rsid w:val="00DE46CB"/>
    <w:rsid w:val="00DE63FF"/>
    <w:rsid w:val="00DF7E24"/>
    <w:rsid w:val="00E0195D"/>
    <w:rsid w:val="00E02CD1"/>
    <w:rsid w:val="00E06D16"/>
    <w:rsid w:val="00E079A3"/>
    <w:rsid w:val="00E17A5D"/>
    <w:rsid w:val="00E20E1D"/>
    <w:rsid w:val="00E221C3"/>
    <w:rsid w:val="00E3322B"/>
    <w:rsid w:val="00E3582B"/>
    <w:rsid w:val="00E4054F"/>
    <w:rsid w:val="00E43E0A"/>
    <w:rsid w:val="00E5344F"/>
    <w:rsid w:val="00E53D90"/>
    <w:rsid w:val="00E54371"/>
    <w:rsid w:val="00E56A53"/>
    <w:rsid w:val="00E60717"/>
    <w:rsid w:val="00E6174A"/>
    <w:rsid w:val="00E61E86"/>
    <w:rsid w:val="00E638FF"/>
    <w:rsid w:val="00E70F6B"/>
    <w:rsid w:val="00E733E5"/>
    <w:rsid w:val="00E73E0D"/>
    <w:rsid w:val="00E74050"/>
    <w:rsid w:val="00E75CC7"/>
    <w:rsid w:val="00E769F1"/>
    <w:rsid w:val="00E81EAA"/>
    <w:rsid w:val="00E82633"/>
    <w:rsid w:val="00E84191"/>
    <w:rsid w:val="00E84F62"/>
    <w:rsid w:val="00E86202"/>
    <w:rsid w:val="00E86DB2"/>
    <w:rsid w:val="00E91010"/>
    <w:rsid w:val="00E96440"/>
    <w:rsid w:val="00EA2ED1"/>
    <w:rsid w:val="00EA5CAE"/>
    <w:rsid w:val="00EA6AC6"/>
    <w:rsid w:val="00EA7114"/>
    <w:rsid w:val="00EB0A88"/>
    <w:rsid w:val="00EB1C61"/>
    <w:rsid w:val="00EB2C23"/>
    <w:rsid w:val="00EB31BD"/>
    <w:rsid w:val="00EB6685"/>
    <w:rsid w:val="00EC0AED"/>
    <w:rsid w:val="00EC78A2"/>
    <w:rsid w:val="00ED222C"/>
    <w:rsid w:val="00ED26DE"/>
    <w:rsid w:val="00ED35E4"/>
    <w:rsid w:val="00ED4488"/>
    <w:rsid w:val="00ED4938"/>
    <w:rsid w:val="00EE43D9"/>
    <w:rsid w:val="00EE525A"/>
    <w:rsid w:val="00EF111B"/>
    <w:rsid w:val="00EF1576"/>
    <w:rsid w:val="00EF474E"/>
    <w:rsid w:val="00F124F5"/>
    <w:rsid w:val="00F1395B"/>
    <w:rsid w:val="00F13B35"/>
    <w:rsid w:val="00F13E0C"/>
    <w:rsid w:val="00F21F61"/>
    <w:rsid w:val="00F270D4"/>
    <w:rsid w:val="00F348CE"/>
    <w:rsid w:val="00F47B37"/>
    <w:rsid w:val="00F52965"/>
    <w:rsid w:val="00F64D81"/>
    <w:rsid w:val="00F6718B"/>
    <w:rsid w:val="00F727D7"/>
    <w:rsid w:val="00F76248"/>
    <w:rsid w:val="00F768E6"/>
    <w:rsid w:val="00F775C1"/>
    <w:rsid w:val="00F82F5E"/>
    <w:rsid w:val="00F8390A"/>
    <w:rsid w:val="00F8409E"/>
    <w:rsid w:val="00F8721A"/>
    <w:rsid w:val="00F875BD"/>
    <w:rsid w:val="00F92E7C"/>
    <w:rsid w:val="00FA0B30"/>
    <w:rsid w:val="00FB1528"/>
    <w:rsid w:val="00FD13C5"/>
    <w:rsid w:val="00FD4CC1"/>
    <w:rsid w:val="00FD770D"/>
    <w:rsid w:val="00FE6F69"/>
    <w:rsid w:val="00FF2F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C77E2A"/>
  <w14:defaultImageDpi w14:val="300"/>
  <w15:docId w15:val="{1B4C4262-4EBE-DF4B-8D87-C5A709608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4A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0F2E"/>
    <w:pPr>
      <w:ind w:left="720"/>
      <w:contextualSpacing/>
    </w:pPr>
    <w:rPr>
      <w:rFonts w:asciiTheme="minorHAnsi" w:eastAsiaTheme="minorEastAsia" w:hAnsiTheme="minorHAnsi" w:cstheme="minorBidi"/>
    </w:rPr>
  </w:style>
  <w:style w:type="character" w:customStyle="1" w:styleId="authors">
    <w:name w:val="authors"/>
    <w:basedOn w:val="DefaultParagraphFont"/>
    <w:rsid w:val="00FE6F69"/>
  </w:style>
  <w:style w:type="character" w:customStyle="1" w:styleId="Date1">
    <w:name w:val="Date1"/>
    <w:basedOn w:val="DefaultParagraphFont"/>
    <w:rsid w:val="00FE6F69"/>
  </w:style>
  <w:style w:type="character" w:customStyle="1" w:styleId="arttitle">
    <w:name w:val="art_title"/>
    <w:basedOn w:val="DefaultParagraphFont"/>
    <w:rsid w:val="00FE6F69"/>
  </w:style>
  <w:style w:type="character" w:customStyle="1" w:styleId="serialtitle">
    <w:name w:val="serial_title"/>
    <w:basedOn w:val="DefaultParagraphFont"/>
    <w:rsid w:val="00FE6F69"/>
  </w:style>
  <w:style w:type="character" w:customStyle="1" w:styleId="volumeissue">
    <w:name w:val="volume_issue"/>
    <w:basedOn w:val="DefaultParagraphFont"/>
    <w:rsid w:val="00FE6F69"/>
  </w:style>
  <w:style w:type="character" w:customStyle="1" w:styleId="pagerange">
    <w:name w:val="page_range"/>
    <w:basedOn w:val="DefaultParagraphFont"/>
    <w:rsid w:val="00FE6F69"/>
  </w:style>
  <w:style w:type="character" w:customStyle="1" w:styleId="doilink">
    <w:name w:val="doi_link"/>
    <w:basedOn w:val="DefaultParagraphFont"/>
    <w:rsid w:val="00FE6F69"/>
  </w:style>
  <w:style w:type="character" w:styleId="Hyperlink">
    <w:name w:val="Hyperlink"/>
    <w:basedOn w:val="DefaultParagraphFont"/>
    <w:uiPriority w:val="99"/>
    <w:unhideWhenUsed/>
    <w:rsid w:val="00FE6F69"/>
    <w:rPr>
      <w:color w:val="0000FF"/>
      <w:u w:val="single"/>
    </w:rPr>
  </w:style>
  <w:style w:type="paragraph" w:styleId="FootnoteText">
    <w:name w:val="footnote text"/>
    <w:basedOn w:val="Normal"/>
    <w:link w:val="FootnoteTextChar"/>
    <w:uiPriority w:val="99"/>
    <w:unhideWhenUsed/>
    <w:rsid w:val="00E17A5D"/>
    <w:rPr>
      <w:sz w:val="20"/>
      <w:szCs w:val="20"/>
    </w:rPr>
  </w:style>
  <w:style w:type="character" w:customStyle="1" w:styleId="FootnoteTextChar">
    <w:name w:val="Footnote Text Char"/>
    <w:basedOn w:val="DefaultParagraphFont"/>
    <w:link w:val="FootnoteText"/>
    <w:uiPriority w:val="99"/>
    <w:rsid w:val="00E17A5D"/>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E17A5D"/>
    <w:rPr>
      <w:vertAlign w:val="superscript"/>
    </w:rPr>
  </w:style>
  <w:style w:type="table" w:styleId="TableGrid">
    <w:name w:val="Table Grid"/>
    <w:basedOn w:val="TableNormal"/>
    <w:uiPriority w:val="59"/>
    <w:rsid w:val="008215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C84A7B"/>
    <w:pPr>
      <w:tabs>
        <w:tab w:val="center" w:pos="4252"/>
        <w:tab w:val="right" w:pos="8504"/>
      </w:tabs>
    </w:pPr>
    <w:rPr>
      <w:noProof/>
      <w:szCs w:val="20"/>
    </w:rPr>
  </w:style>
  <w:style w:type="character" w:customStyle="1" w:styleId="HeaderChar">
    <w:name w:val="Header Char"/>
    <w:basedOn w:val="DefaultParagraphFont"/>
    <w:link w:val="Header"/>
    <w:rsid w:val="00C84A7B"/>
    <w:rPr>
      <w:rFonts w:ascii="Times New Roman" w:eastAsia="Times New Roman" w:hAnsi="Times New Roman" w:cs="Times New Roman"/>
      <w:noProof/>
      <w:szCs w:val="20"/>
    </w:rPr>
  </w:style>
  <w:style w:type="character" w:styleId="CommentReference">
    <w:name w:val="annotation reference"/>
    <w:basedOn w:val="DefaultParagraphFont"/>
    <w:uiPriority w:val="99"/>
    <w:semiHidden/>
    <w:unhideWhenUsed/>
    <w:rsid w:val="00921C00"/>
    <w:rPr>
      <w:sz w:val="16"/>
      <w:szCs w:val="16"/>
    </w:rPr>
  </w:style>
  <w:style w:type="paragraph" w:styleId="CommentText">
    <w:name w:val="annotation text"/>
    <w:basedOn w:val="Normal"/>
    <w:link w:val="CommentTextChar"/>
    <w:uiPriority w:val="99"/>
    <w:unhideWhenUsed/>
    <w:rsid w:val="00921C00"/>
    <w:rPr>
      <w:sz w:val="20"/>
      <w:szCs w:val="20"/>
    </w:rPr>
  </w:style>
  <w:style w:type="character" w:customStyle="1" w:styleId="CommentTextChar">
    <w:name w:val="Comment Text Char"/>
    <w:basedOn w:val="DefaultParagraphFont"/>
    <w:link w:val="CommentText"/>
    <w:uiPriority w:val="99"/>
    <w:rsid w:val="00921C0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21C00"/>
    <w:rPr>
      <w:b/>
      <w:bCs/>
    </w:rPr>
  </w:style>
  <w:style w:type="character" w:customStyle="1" w:styleId="CommentSubjectChar">
    <w:name w:val="Comment Subject Char"/>
    <w:basedOn w:val="CommentTextChar"/>
    <w:link w:val="CommentSubject"/>
    <w:uiPriority w:val="99"/>
    <w:semiHidden/>
    <w:rsid w:val="00921C00"/>
    <w:rPr>
      <w:rFonts w:ascii="Times New Roman" w:eastAsia="Times New Roman" w:hAnsi="Times New Roman" w:cs="Times New Roman"/>
      <w:b/>
      <w:bCs/>
      <w:sz w:val="20"/>
      <w:szCs w:val="20"/>
    </w:rPr>
  </w:style>
  <w:style w:type="paragraph" w:customStyle="1" w:styleId="FirstParagraph">
    <w:name w:val="First Paragraph"/>
    <w:basedOn w:val="BodyText"/>
    <w:next w:val="BodyText"/>
    <w:qFormat/>
    <w:rsid w:val="00ED4938"/>
    <w:pPr>
      <w:spacing w:before="240" w:after="240"/>
      <w:contextualSpacing/>
      <w:jc w:val="both"/>
    </w:pPr>
    <w:rPr>
      <w:rFonts w:eastAsiaTheme="minorHAnsi" w:cstheme="minorBidi"/>
    </w:rPr>
  </w:style>
  <w:style w:type="character" w:customStyle="1" w:styleId="VerbatimChar">
    <w:name w:val="Verbatim Char"/>
    <w:basedOn w:val="DefaultParagraphFont"/>
    <w:link w:val="SourceCode"/>
    <w:rsid w:val="00ED4938"/>
    <w:rPr>
      <w:rFonts w:ascii="Consolas" w:hAnsi="Consolas"/>
      <w:sz w:val="22"/>
      <w:shd w:val="clear" w:color="auto" w:fill="F8F8F8"/>
    </w:rPr>
  </w:style>
  <w:style w:type="paragraph" w:customStyle="1" w:styleId="SourceCode">
    <w:name w:val="Source Code"/>
    <w:basedOn w:val="Normal"/>
    <w:link w:val="VerbatimChar"/>
    <w:rsid w:val="00ED4938"/>
    <w:pPr>
      <w:shd w:val="clear" w:color="auto" w:fill="F8F8F8"/>
      <w:wordWrap w:val="0"/>
      <w:spacing w:after="200"/>
    </w:pPr>
    <w:rPr>
      <w:rFonts w:ascii="Consolas" w:eastAsiaTheme="minorEastAsia" w:hAnsi="Consolas" w:cstheme="minorBidi"/>
      <w:sz w:val="22"/>
    </w:rPr>
  </w:style>
  <w:style w:type="paragraph" w:styleId="BodyText">
    <w:name w:val="Body Text"/>
    <w:basedOn w:val="Normal"/>
    <w:link w:val="BodyTextChar"/>
    <w:uiPriority w:val="99"/>
    <w:semiHidden/>
    <w:unhideWhenUsed/>
    <w:rsid w:val="00ED4938"/>
    <w:pPr>
      <w:spacing w:after="120"/>
    </w:pPr>
  </w:style>
  <w:style w:type="character" w:customStyle="1" w:styleId="BodyTextChar">
    <w:name w:val="Body Text Char"/>
    <w:basedOn w:val="DefaultParagraphFont"/>
    <w:link w:val="BodyText"/>
    <w:uiPriority w:val="99"/>
    <w:semiHidden/>
    <w:rsid w:val="00ED4938"/>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963F83"/>
    <w:rPr>
      <w:color w:val="605E5C"/>
      <w:shd w:val="clear" w:color="auto" w:fill="E1DFDD"/>
    </w:rPr>
  </w:style>
  <w:style w:type="paragraph" w:customStyle="1" w:styleId="ImageCaption">
    <w:name w:val="Image Caption"/>
    <w:basedOn w:val="Caption"/>
    <w:rsid w:val="006D093C"/>
    <w:pPr>
      <w:spacing w:after="240" w:line="480" w:lineRule="auto"/>
    </w:pPr>
    <w:rPr>
      <w:rFonts w:eastAsiaTheme="minorHAnsi" w:cstheme="minorBidi"/>
      <w:iCs w:val="0"/>
      <w:color w:val="auto"/>
      <w:sz w:val="24"/>
      <w:szCs w:val="24"/>
    </w:rPr>
  </w:style>
  <w:style w:type="paragraph" w:styleId="Caption">
    <w:name w:val="caption"/>
    <w:basedOn w:val="Normal"/>
    <w:next w:val="Normal"/>
    <w:uiPriority w:val="35"/>
    <w:semiHidden/>
    <w:unhideWhenUsed/>
    <w:qFormat/>
    <w:rsid w:val="006D093C"/>
    <w:pPr>
      <w:spacing w:after="200"/>
    </w:pPr>
    <w:rPr>
      <w:i/>
      <w:iCs/>
      <w:color w:val="1F497D" w:themeColor="text2"/>
      <w:sz w:val="18"/>
      <w:szCs w:val="18"/>
    </w:rPr>
  </w:style>
  <w:style w:type="paragraph" w:styleId="Bibliography">
    <w:name w:val="Bibliography"/>
    <w:basedOn w:val="Normal"/>
    <w:qFormat/>
    <w:rsid w:val="00C872E1"/>
    <w:pPr>
      <w:spacing w:after="200"/>
    </w:pPr>
    <w:rPr>
      <w:rFonts w:eastAsiaTheme="minorHAnsi" w:cstheme="minorBidi"/>
    </w:rPr>
  </w:style>
  <w:style w:type="paragraph" w:styleId="Revision">
    <w:name w:val="Revision"/>
    <w:hidden/>
    <w:uiPriority w:val="99"/>
    <w:semiHidden/>
    <w:rsid w:val="00DE46CB"/>
    <w:rPr>
      <w:rFonts w:ascii="Times New Roman" w:eastAsia="Times New Roman" w:hAnsi="Times New Roman" w:cs="Times New Roman"/>
    </w:rPr>
  </w:style>
  <w:style w:type="paragraph" w:styleId="Footer">
    <w:name w:val="footer"/>
    <w:basedOn w:val="Normal"/>
    <w:link w:val="FooterChar"/>
    <w:uiPriority w:val="99"/>
    <w:unhideWhenUsed/>
    <w:rsid w:val="00EF474E"/>
    <w:pPr>
      <w:tabs>
        <w:tab w:val="center" w:pos="4680"/>
        <w:tab w:val="right" w:pos="9360"/>
      </w:tabs>
    </w:pPr>
  </w:style>
  <w:style w:type="character" w:customStyle="1" w:styleId="FooterChar">
    <w:name w:val="Footer Char"/>
    <w:basedOn w:val="DefaultParagraphFont"/>
    <w:link w:val="Footer"/>
    <w:uiPriority w:val="99"/>
    <w:rsid w:val="00EF474E"/>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084863">
      <w:bodyDiv w:val="1"/>
      <w:marLeft w:val="0"/>
      <w:marRight w:val="0"/>
      <w:marTop w:val="0"/>
      <w:marBottom w:val="0"/>
      <w:divBdr>
        <w:top w:val="none" w:sz="0" w:space="0" w:color="auto"/>
        <w:left w:val="none" w:sz="0" w:space="0" w:color="auto"/>
        <w:bottom w:val="none" w:sz="0" w:space="0" w:color="auto"/>
        <w:right w:val="none" w:sz="0" w:space="0" w:color="auto"/>
      </w:divBdr>
      <w:divsChild>
        <w:div w:id="538394602">
          <w:marLeft w:val="547"/>
          <w:marRight w:val="0"/>
          <w:marTop w:val="106"/>
          <w:marBottom w:val="0"/>
          <w:divBdr>
            <w:top w:val="none" w:sz="0" w:space="0" w:color="auto"/>
            <w:left w:val="none" w:sz="0" w:space="0" w:color="auto"/>
            <w:bottom w:val="none" w:sz="0" w:space="0" w:color="auto"/>
            <w:right w:val="none" w:sz="0" w:space="0" w:color="auto"/>
          </w:divBdr>
        </w:div>
        <w:div w:id="712078458">
          <w:marLeft w:val="547"/>
          <w:marRight w:val="0"/>
          <w:marTop w:val="106"/>
          <w:marBottom w:val="0"/>
          <w:divBdr>
            <w:top w:val="none" w:sz="0" w:space="0" w:color="auto"/>
            <w:left w:val="none" w:sz="0" w:space="0" w:color="auto"/>
            <w:bottom w:val="none" w:sz="0" w:space="0" w:color="auto"/>
            <w:right w:val="none" w:sz="0" w:space="0" w:color="auto"/>
          </w:divBdr>
        </w:div>
        <w:div w:id="1843426285">
          <w:marLeft w:val="547"/>
          <w:marRight w:val="0"/>
          <w:marTop w:val="106"/>
          <w:marBottom w:val="0"/>
          <w:divBdr>
            <w:top w:val="none" w:sz="0" w:space="0" w:color="auto"/>
            <w:left w:val="none" w:sz="0" w:space="0" w:color="auto"/>
            <w:bottom w:val="none" w:sz="0" w:space="0" w:color="auto"/>
            <w:right w:val="none" w:sz="0" w:space="0" w:color="auto"/>
          </w:divBdr>
        </w:div>
      </w:divsChild>
    </w:div>
    <w:div w:id="487209303">
      <w:bodyDiv w:val="1"/>
      <w:marLeft w:val="0"/>
      <w:marRight w:val="0"/>
      <w:marTop w:val="0"/>
      <w:marBottom w:val="0"/>
      <w:divBdr>
        <w:top w:val="none" w:sz="0" w:space="0" w:color="auto"/>
        <w:left w:val="none" w:sz="0" w:space="0" w:color="auto"/>
        <w:bottom w:val="none" w:sz="0" w:space="0" w:color="auto"/>
        <w:right w:val="none" w:sz="0" w:space="0" w:color="auto"/>
      </w:divBdr>
      <w:divsChild>
        <w:div w:id="333265146">
          <w:marLeft w:val="547"/>
          <w:marRight w:val="0"/>
          <w:marTop w:val="96"/>
          <w:marBottom w:val="0"/>
          <w:divBdr>
            <w:top w:val="none" w:sz="0" w:space="0" w:color="auto"/>
            <w:left w:val="none" w:sz="0" w:space="0" w:color="auto"/>
            <w:bottom w:val="none" w:sz="0" w:space="0" w:color="auto"/>
            <w:right w:val="none" w:sz="0" w:space="0" w:color="auto"/>
          </w:divBdr>
        </w:div>
        <w:div w:id="1242325026">
          <w:marLeft w:val="547"/>
          <w:marRight w:val="0"/>
          <w:marTop w:val="96"/>
          <w:marBottom w:val="0"/>
          <w:divBdr>
            <w:top w:val="none" w:sz="0" w:space="0" w:color="auto"/>
            <w:left w:val="none" w:sz="0" w:space="0" w:color="auto"/>
            <w:bottom w:val="none" w:sz="0" w:space="0" w:color="auto"/>
            <w:right w:val="none" w:sz="0" w:space="0" w:color="auto"/>
          </w:divBdr>
        </w:div>
        <w:div w:id="1978677716">
          <w:marLeft w:val="547"/>
          <w:marRight w:val="0"/>
          <w:marTop w:val="96"/>
          <w:marBottom w:val="0"/>
          <w:divBdr>
            <w:top w:val="none" w:sz="0" w:space="0" w:color="auto"/>
            <w:left w:val="none" w:sz="0" w:space="0" w:color="auto"/>
            <w:bottom w:val="none" w:sz="0" w:space="0" w:color="auto"/>
            <w:right w:val="none" w:sz="0" w:space="0" w:color="auto"/>
          </w:divBdr>
        </w:div>
      </w:divsChild>
    </w:div>
    <w:div w:id="488208748">
      <w:bodyDiv w:val="1"/>
      <w:marLeft w:val="0"/>
      <w:marRight w:val="0"/>
      <w:marTop w:val="0"/>
      <w:marBottom w:val="0"/>
      <w:divBdr>
        <w:top w:val="none" w:sz="0" w:space="0" w:color="auto"/>
        <w:left w:val="none" w:sz="0" w:space="0" w:color="auto"/>
        <w:bottom w:val="none" w:sz="0" w:space="0" w:color="auto"/>
        <w:right w:val="none" w:sz="0" w:space="0" w:color="auto"/>
      </w:divBdr>
      <w:divsChild>
        <w:div w:id="305668904">
          <w:marLeft w:val="1008"/>
          <w:marRight w:val="0"/>
          <w:marTop w:val="96"/>
          <w:marBottom w:val="0"/>
          <w:divBdr>
            <w:top w:val="none" w:sz="0" w:space="0" w:color="auto"/>
            <w:left w:val="none" w:sz="0" w:space="0" w:color="auto"/>
            <w:bottom w:val="none" w:sz="0" w:space="0" w:color="auto"/>
            <w:right w:val="none" w:sz="0" w:space="0" w:color="auto"/>
          </w:divBdr>
        </w:div>
        <w:div w:id="977153375">
          <w:marLeft w:val="1008"/>
          <w:marRight w:val="0"/>
          <w:marTop w:val="96"/>
          <w:marBottom w:val="0"/>
          <w:divBdr>
            <w:top w:val="none" w:sz="0" w:space="0" w:color="auto"/>
            <w:left w:val="none" w:sz="0" w:space="0" w:color="auto"/>
            <w:bottom w:val="none" w:sz="0" w:space="0" w:color="auto"/>
            <w:right w:val="none" w:sz="0" w:space="0" w:color="auto"/>
          </w:divBdr>
        </w:div>
        <w:div w:id="1533689399">
          <w:marLeft w:val="1008"/>
          <w:marRight w:val="0"/>
          <w:marTop w:val="96"/>
          <w:marBottom w:val="0"/>
          <w:divBdr>
            <w:top w:val="none" w:sz="0" w:space="0" w:color="auto"/>
            <w:left w:val="none" w:sz="0" w:space="0" w:color="auto"/>
            <w:bottom w:val="none" w:sz="0" w:space="0" w:color="auto"/>
            <w:right w:val="none" w:sz="0" w:space="0" w:color="auto"/>
          </w:divBdr>
        </w:div>
        <w:div w:id="1980379689">
          <w:marLeft w:val="1008"/>
          <w:marRight w:val="0"/>
          <w:marTop w:val="96"/>
          <w:marBottom w:val="0"/>
          <w:divBdr>
            <w:top w:val="none" w:sz="0" w:space="0" w:color="auto"/>
            <w:left w:val="none" w:sz="0" w:space="0" w:color="auto"/>
            <w:bottom w:val="none" w:sz="0" w:space="0" w:color="auto"/>
            <w:right w:val="none" w:sz="0" w:space="0" w:color="auto"/>
          </w:divBdr>
        </w:div>
        <w:div w:id="2072263425">
          <w:marLeft w:val="547"/>
          <w:marRight w:val="0"/>
          <w:marTop w:val="106"/>
          <w:marBottom w:val="0"/>
          <w:divBdr>
            <w:top w:val="none" w:sz="0" w:space="0" w:color="auto"/>
            <w:left w:val="none" w:sz="0" w:space="0" w:color="auto"/>
            <w:bottom w:val="none" w:sz="0" w:space="0" w:color="auto"/>
            <w:right w:val="none" w:sz="0" w:space="0" w:color="auto"/>
          </w:divBdr>
        </w:div>
        <w:div w:id="2078892596">
          <w:marLeft w:val="547"/>
          <w:marRight w:val="0"/>
          <w:marTop w:val="106"/>
          <w:marBottom w:val="0"/>
          <w:divBdr>
            <w:top w:val="none" w:sz="0" w:space="0" w:color="auto"/>
            <w:left w:val="none" w:sz="0" w:space="0" w:color="auto"/>
            <w:bottom w:val="none" w:sz="0" w:space="0" w:color="auto"/>
            <w:right w:val="none" w:sz="0" w:space="0" w:color="auto"/>
          </w:divBdr>
        </w:div>
        <w:div w:id="2145997877">
          <w:marLeft w:val="1008"/>
          <w:marRight w:val="0"/>
          <w:marTop w:val="96"/>
          <w:marBottom w:val="0"/>
          <w:divBdr>
            <w:top w:val="none" w:sz="0" w:space="0" w:color="auto"/>
            <w:left w:val="none" w:sz="0" w:space="0" w:color="auto"/>
            <w:bottom w:val="none" w:sz="0" w:space="0" w:color="auto"/>
            <w:right w:val="none" w:sz="0" w:space="0" w:color="auto"/>
          </w:divBdr>
        </w:div>
      </w:divsChild>
    </w:div>
    <w:div w:id="549347427">
      <w:bodyDiv w:val="1"/>
      <w:marLeft w:val="0"/>
      <w:marRight w:val="0"/>
      <w:marTop w:val="0"/>
      <w:marBottom w:val="0"/>
      <w:divBdr>
        <w:top w:val="none" w:sz="0" w:space="0" w:color="auto"/>
        <w:left w:val="none" w:sz="0" w:space="0" w:color="auto"/>
        <w:bottom w:val="none" w:sz="0" w:space="0" w:color="auto"/>
        <w:right w:val="none" w:sz="0" w:space="0" w:color="auto"/>
      </w:divBdr>
      <w:divsChild>
        <w:div w:id="3095473">
          <w:marLeft w:val="547"/>
          <w:marRight w:val="0"/>
          <w:marTop w:val="106"/>
          <w:marBottom w:val="0"/>
          <w:divBdr>
            <w:top w:val="none" w:sz="0" w:space="0" w:color="auto"/>
            <w:left w:val="none" w:sz="0" w:space="0" w:color="auto"/>
            <w:bottom w:val="none" w:sz="0" w:space="0" w:color="auto"/>
            <w:right w:val="none" w:sz="0" w:space="0" w:color="auto"/>
          </w:divBdr>
        </w:div>
        <w:div w:id="1538159193">
          <w:marLeft w:val="547"/>
          <w:marRight w:val="0"/>
          <w:marTop w:val="106"/>
          <w:marBottom w:val="0"/>
          <w:divBdr>
            <w:top w:val="none" w:sz="0" w:space="0" w:color="auto"/>
            <w:left w:val="none" w:sz="0" w:space="0" w:color="auto"/>
            <w:bottom w:val="none" w:sz="0" w:space="0" w:color="auto"/>
            <w:right w:val="none" w:sz="0" w:space="0" w:color="auto"/>
          </w:divBdr>
        </w:div>
      </w:divsChild>
    </w:div>
    <w:div w:id="588005169">
      <w:bodyDiv w:val="1"/>
      <w:marLeft w:val="0"/>
      <w:marRight w:val="0"/>
      <w:marTop w:val="0"/>
      <w:marBottom w:val="0"/>
      <w:divBdr>
        <w:top w:val="none" w:sz="0" w:space="0" w:color="auto"/>
        <w:left w:val="none" w:sz="0" w:space="0" w:color="auto"/>
        <w:bottom w:val="none" w:sz="0" w:space="0" w:color="auto"/>
        <w:right w:val="none" w:sz="0" w:space="0" w:color="auto"/>
      </w:divBdr>
      <w:divsChild>
        <w:div w:id="368772631">
          <w:marLeft w:val="547"/>
          <w:marRight w:val="0"/>
          <w:marTop w:val="106"/>
          <w:marBottom w:val="0"/>
          <w:divBdr>
            <w:top w:val="none" w:sz="0" w:space="0" w:color="auto"/>
            <w:left w:val="none" w:sz="0" w:space="0" w:color="auto"/>
            <w:bottom w:val="none" w:sz="0" w:space="0" w:color="auto"/>
            <w:right w:val="none" w:sz="0" w:space="0" w:color="auto"/>
          </w:divBdr>
        </w:div>
        <w:div w:id="1974604287">
          <w:marLeft w:val="547"/>
          <w:marRight w:val="0"/>
          <w:marTop w:val="106"/>
          <w:marBottom w:val="0"/>
          <w:divBdr>
            <w:top w:val="none" w:sz="0" w:space="0" w:color="auto"/>
            <w:left w:val="none" w:sz="0" w:space="0" w:color="auto"/>
            <w:bottom w:val="none" w:sz="0" w:space="0" w:color="auto"/>
            <w:right w:val="none" w:sz="0" w:space="0" w:color="auto"/>
          </w:divBdr>
        </w:div>
      </w:divsChild>
    </w:div>
    <w:div w:id="638338892">
      <w:bodyDiv w:val="1"/>
      <w:marLeft w:val="0"/>
      <w:marRight w:val="0"/>
      <w:marTop w:val="0"/>
      <w:marBottom w:val="0"/>
      <w:divBdr>
        <w:top w:val="none" w:sz="0" w:space="0" w:color="auto"/>
        <w:left w:val="none" w:sz="0" w:space="0" w:color="auto"/>
        <w:bottom w:val="none" w:sz="0" w:space="0" w:color="auto"/>
        <w:right w:val="none" w:sz="0" w:space="0" w:color="auto"/>
      </w:divBdr>
      <w:divsChild>
        <w:div w:id="343287351">
          <w:marLeft w:val="547"/>
          <w:marRight w:val="0"/>
          <w:marTop w:val="106"/>
          <w:marBottom w:val="0"/>
          <w:divBdr>
            <w:top w:val="none" w:sz="0" w:space="0" w:color="auto"/>
            <w:left w:val="none" w:sz="0" w:space="0" w:color="auto"/>
            <w:bottom w:val="none" w:sz="0" w:space="0" w:color="auto"/>
            <w:right w:val="none" w:sz="0" w:space="0" w:color="auto"/>
          </w:divBdr>
        </w:div>
      </w:divsChild>
    </w:div>
    <w:div w:id="646398698">
      <w:bodyDiv w:val="1"/>
      <w:marLeft w:val="0"/>
      <w:marRight w:val="0"/>
      <w:marTop w:val="0"/>
      <w:marBottom w:val="0"/>
      <w:divBdr>
        <w:top w:val="none" w:sz="0" w:space="0" w:color="auto"/>
        <w:left w:val="none" w:sz="0" w:space="0" w:color="auto"/>
        <w:bottom w:val="none" w:sz="0" w:space="0" w:color="auto"/>
        <w:right w:val="none" w:sz="0" w:space="0" w:color="auto"/>
      </w:divBdr>
      <w:divsChild>
        <w:div w:id="1547255805">
          <w:marLeft w:val="547"/>
          <w:marRight w:val="0"/>
          <w:marTop w:val="106"/>
          <w:marBottom w:val="0"/>
          <w:divBdr>
            <w:top w:val="none" w:sz="0" w:space="0" w:color="auto"/>
            <w:left w:val="none" w:sz="0" w:space="0" w:color="auto"/>
            <w:bottom w:val="none" w:sz="0" w:space="0" w:color="auto"/>
            <w:right w:val="none" w:sz="0" w:space="0" w:color="auto"/>
          </w:divBdr>
        </w:div>
        <w:div w:id="1974410803">
          <w:marLeft w:val="547"/>
          <w:marRight w:val="0"/>
          <w:marTop w:val="106"/>
          <w:marBottom w:val="0"/>
          <w:divBdr>
            <w:top w:val="none" w:sz="0" w:space="0" w:color="auto"/>
            <w:left w:val="none" w:sz="0" w:space="0" w:color="auto"/>
            <w:bottom w:val="none" w:sz="0" w:space="0" w:color="auto"/>
            <w:right w:val="none" w:sz="0" w:space="0" w:color="auto"/>
          </w:divBdr>
        </w:div>
      </w:divsChild>
    </w:div>
    <w:div w:id="798836307">
      <w:bodyDiv w:val="1"/>
      <w:marLeft w:val="0"/>
      <w:marRight w:val="0"/>
      <w:marTop w:val="0"/>
      <w:marBottom w:val="0"/>
      <w:divBdr>
        <w:top w:val="none" w:sz="0" w:space="0" w:color="auto"/>
        <w:left w:val="none" w:sz="0" w:space="0" w:color="auto"/>
        <w:bottom w:val="none" w:sz="0" w:space="0" w:color="auto"/>
        <w:right w:val="none" w:sz="0" w:space="0" w:color="auto"/>
      </w:divBdr>
    </w:div>
    <w:div w:id="843666259">
      <w:bodyDiv w:val="1"/>
      <w:marLeft w:val="0"/>
      <w:marRight w:val="0"/>
      <w:marTop w:val="0"/>
      <w:marBottom w:val="0"/>
      <w:divBdr>
        <w:top w:val="none" w:sz="0" w:space="0" w:color="auto"/>
        <w:left w:val="none" w:sz="0" w:space="0" w:color="auto"/>
        <w:bottom w:val="none" w:sz="0" w:space="0" w:color="auto"/>
        <w:right w:val="none" w:sz="0" w:space="0" w:color="auto"/>
      </w:divBdr>
      <w:divsChild>
        <w:div w:id="913778905">
          <w:marLeft w:val="547"/>
          <w:marRight w:val="0"/>
          <w:marTop w:val="106"/>
          <w:marBottom w:val="0"/>
          <w:divBdr>
            <w:top w:val="none" w:sz="0" w:space="0" w:color="auto"/>
            <w:left w:val="none" w:sz="0" w:space="0" w:color="auto"/>
            <w:bottom w:val="none" w:sz="0" w:space="0" w:color="auto"/>
            <w:right w:val="none" w:sz="0" w:space="0" w:color="auto"/>
          </w:divBdr>
        </w:div>
        <w:div w:id="1256668751">
          <w:marLeft w:val="547"/>
          <w:marRight w:val="0"/>
          <w:marTop w:val="106"/>
          <w:marBottom w:val="0"/>
          <w:divBdr>
            <w:top w:val="none" w:sz="0" w:space="0" w:color="auto"/>
            <w:left w:val="none" w:sz="0" w:space="0" w:color="auto"/>
            <w:bottom w:val="none" w:sz="0" w:space="0" w:color="auto"/>
            <w:right w:val="none" w:sz="0" w:space="0" w:color="auto"/>
          </w:divBdr>
        </w:div>
      </w:divsChild>
    </w:div>
    <w:div w:id="899948198">
      <w:bodyDiv w:val="1"/>
      <w:marLeft w:val="0"/>
      <w:marRight w:val="0"/>
      <w:marTop w:val="0"/>
      <w:marBottom w:val="0"/>
      <w:divBdr>
        <w:top w:val="none" w:sz="0" w:space="0" w:color="auto"/>
        <w:left w:val="none" w:sz="0" w:space="0" w:color="auto"/>
        <w:bottom w:val="none" w:sz="0" w:space="0" w:color="auto"/>
        <w:right w:val="none" w:sz="0" w:space="0" w:color="auto"/>
      </w:divBdr>
      <w:divsChild>
        <w:div w:id="241064658">
          <w:marLeft w:val="547"/>
          <w:marRight w:val="0"/>
          <w:marTop w:val="106"/>
          <w:marBottom w:val="0"/>
          <w:divBdr>
            <w:top w:val="none" w:sz="0" w:space="0" w:color="auto"/>
            <w:left w:val="none" w:sz="0" w:space="0" w:color="auto"/>
            <w:bottom w:val="none" w:sz="0" w:space="0" w:color="auto"/>
            <w:right w:val="none" w:sz="0" w:space="0" w:color="auto"/>
          </w:divBdr>
        </w:div>
        <w:div w:id="497188289">
          <w:marLeft w:val="547"/>
          <w:marRight w:val="0"/>
          <w:marTop w:val="106"/>
          <w:marBottom w:val="0"/>
          <w:divBdr>
            <w:top w:val="none" w:sz="0" w:space="0" w:color="auto"/>
            <w:left w:val="none" w:sz="0" w:space="0" w:color="auto"/>
            <w:bottom w:val="none" w:sz="0" w:space="0" w:color="auto"/>
            <w:right w:val="none" w:sz="0" w:space="0" w:color="auto"/>
          </w:divBdr>
        </w:div>
        <w:div w:id="675109055">
          <w:marLeft w:val="547"/>
          <w:marRight w:val="0"/>
          <w:marTop w:val="106"/>
          <w:marBottom w:val="0"/>
          <w:divBdr>
            <w:top w:val="none" w:sz="0" w:space="0" w:color="auto"/>
            <w:left w:val="none" w:sz="0" w:space="0" w:color="auto"/>
            <w:bottom w:val="none" w:sz="0" w:space="0" w:color="auto"/>
            <w:right w:val="none" w:sz="0" w:space="0" w:color="auto"/>
          </w:divBdr>
        </w:div>
        <w:div w:id="1040785094">
          <w:marLeft w:val="547"/>
          <w:marRight w:val="0"/>
          <w:marTop w:val="106"/>
          <w:marBottom w:val="0"/>
          <w:divBdr>
            <w:top w:val="none" w:sz="0" w:space="0" w:color="auto"/>
            <w:left w:val="none" w:sz="0" w:space="0" w:color="auto"/>
            <w:bottom w:val="none" w:sz="0" w:space="0" w:color="auto"/>
            <w:right w:val="none" w:sz="0" w:space="0" w:color="auto"/>
          </w:divBdr>
        </w:div>
        <w:div w:id="1901939568">
          <w:marLeft w:val="547"/>
          <w:marRight w:val="0"/>
          <w:marTop w:val="106"/>
          <w:marBottom w:val="0"/>
          <w:divBdr>
            <w:top w:val="none" w:sz="0" w:space="0" w:color="auto"/>
            <w:left w:val="none" w:sz="0" w:space="0" w:color="auto"/>
            <w:bottom w:val="none" w:sz="0" w:space="0" w:color="auto"/>
            <w:right w:val="none" w:sz="0" w:space="0" w:color="auto"/>
          </w:divBdr>
        </w:div>
      </w:divsChild>
    </w:div>
    <w:div w:id="997004477">
      <w:bodyDiv w:val="1"/>
      <w:marLeft w:val="0"/>
      <w:marRight w:val="0"/>
      <w:marTop w:val="0"/>
      <w:marBottom w:val="0"/>
      <w:divBdr>
        <w:top w:val="none" w:sz="0" w:space="0" w:color="auto"/>
        <w:left w:val="none" w:sz="0" w:space="0" w:color="auto"/>
        <w:bottom w:val="none" w:sz="0" w:space="0" w:color="auto"/>
        <w:right w:val="none" w:sz="0" w:space="0" w:color="auto"/>
      </w:divBdr>
      <w:divsChild>
        <w:div w:id="468325556">
          <w:marLeft w:val="547"/>
          <w:marRight w:val="0"/>
          <w:marTop w:val="106"/>
          <w:marBottom w:val="0"/>
          <w:divBdr>
            <w:top w:val="none" w:sz="0" w:space="0" w:color="auto"/>
            <w:left w:val="none" w:sz="0" w:space="0" w:color="auto"/>
            <w:bottom w:val="none" w:sz="0" w:space="0" w:color="auto"/>
            <w:right w:val="none" w:sz="0" w:space="0" w:color="auto"/>
          </w:divBdr>
        </w:div>
        <w:div w:id="626090034">
          <w:marLeft w:val="547"/>
          <w:marRight w:val="0"/>
          <w:marTop w:val="106"/>
          <w:marBottom w:val="0"/>
          <w:divBdr>
            <w:top w:val="none" w:sz="0" w:space="0" w:color="auto"/>
            <w:left w:val="none" w:sz="0" w:space="0" w:color="auto"/>
            <w:bottom w:val="none" w:sz="0" w:space="0" w:color="auto"/>
            <w:right w:val="none" w:sz="0" w:space="0" w:color="auto"/>
          </w:divBdr>
        </w:div>
        <w:div w:id="1504471072">
          <w:marLeft w:val="547"/>
          <w:marRight w:val="0"/>
          <w:marTop w:val="106"/>
          <w:marBottom w:val="0"/>
          <w:divBdr>
            <w:top w:val="none" w:sz="0" w:space="0" w:color="auto"/>
            <w:left w:val="none" w:sz="0" w:space="0" w:color="auto"/>
            <w:bottom w:val="none" w:sz="0" w:space="0" w:color="auto"/>
            <w:right w:val="none" w:sz="0" w:space="0" w:color="auto"/>
          </w:divBdr>
        </w:div>
        <w:div w:id="1859536677">
          <w:marLeft w:val="547"/>
          <w:marRight w:val="0"/>
          <w:marTop w:val="106"/>
          <w:marBottom w:val="0"/>
          <w:divBdr>
            <w:top w:val="none" w:sz="0" w:space="0" w:color="auto"/>
            <w:left w:val="none" w:sz="0" w:space="0" w:color="auto"/>
            <w:bottom w:val="none" w:sz="0" w:space="0" w:color="auto"/>
            <w:right w:val="none" w:sz="0" w:space="0" w:color="auto"/>
          </w:divBdr>
        </w:div>
      </w:divsChild>
    </w:div>
    <w:div w:id="1120339377">
      <w:bodyDiv w:val="1"/>
      <w:marLeft w:val="0"/>
      <w:marRight w:val="0"/>
      <w:marTop w:val="0"/>
      <w:marBottom w:val="0"/>
      <w:divBdr>
        <w:top w:val="none" w:sz="0" w:space="0" w:color="auto"/>
        <w:left w:val="none" w:sz="0" w:space="0" w:color="auto"/>
        <w:bottom w:val="none" w:sz="0" w:space="0" w:color="auto"/>
        <w:right w:val="none" w:sz="0" w:space="0" w:color="auto"/>
      </w:divBdr>
      <w:divsChild>
        <w:div w:id="78719250">
          <w:marLeft w:val="547"/>
          <w:marRight w:val="0"/>
          <w:marTop w:val="106"/>
          <w:marBottom w:val="0"/>
          <w:divBdr>
            <w:top w:val="none" w:sz="0" w:space="0" w:color="auto"/>
            <w:left w:val="none" w:sz="0" w:space="0" w:color="auto"/>
            <w:bottom w:val="none" w:sz="0" w:space="0" w:color="auto"/>
            <w:right w:val="none" w:sz="0" w:space="0" w:color="auto"/>
          </w:divBdr>
        </w:div>
        <w:div w:id="110440135">
          <w:marLeft w:val="1008"/>
          <w:marRight w:val="0"/>
          <w:marTop w:val="96"/>
          <w:marBottom w:val="0"/>
          <w:divBdr>
            <w:top w:val="none" w:sz="0" w:space="0" w:color="auto"/>
            <w:left w:val="none" w:sz="0" w:space="0" w:color="auto"/>
            <w:bottom w:val="none" w:sz="0" w:space="0" w:color="auto"/>
            <w:right w:val="none" w:sz="0" w:space="0" w:color="auto"/>
          </w:divBdr>
        </w:div>
        <w:div w:id="284166104">
          <w:marLeft w:val="547"/>
          <w:marRight w:val="0"/>
          <w:marTop w:val="106"/>
          <w:marBottom w:val="0"/>
          <w:divBdr>
            <w:top w:val="none" w:sz="0" w:space="0" w:color="auto"/>
            <w:left w:val="none" w:sz="0" w:space="0" w:color="auto"/>
            <w:bottom w:val="none" w:sz="0" w:space="0" w:color="auto"/>
            <w:right w:val="none" w:sz="0" w:space="0" w:color="auto"/>
          </w:divBdr>
        </w:div>
        <w:div w:id="28186276">
          <w:marLeft w:val="1008"/>
          <w:marRight w:val="0"/>
          <w:marTop w:val="96"/>
          <w:marBottom w:val="0"/>
          <w:divBdr>
            <w:top w:val="none" w:sz="0" w:space="0" w:color="auto"/>
            <w:left w:val="none" w:sz="0" w:space="0" w:color="auto"/>
            <w:bottom w:val="none" w:sz="0" w:space="0" w:color="auto"/>
            <w:right w:val="none" w:sz="0" w:space="0" w:color="auto"/>
          </w:divBdr>
        </w:div>
        <w:div w:id="835191449">
          <w:marLeft w:val="547"/>
          <w:marRight w:val="0"/>
          <w:marTop w:val="106"/>
          <w:marBottom w:val="0"/>
          <w:divBdr>
            <w:top w:val="none" w:sz="0" w:space="0" w:color="auto"/>
            <w:left w:val="none" w:sz="0" w:space="0" w:color="auto"/>
            <w:bottom w:val="none" w:sz="0" w:space="0" w:color="auto"/>
            <w:right w:val="none" w:sz="0" w:space="0" w:color="auto"/>
          </w:divBdr>
        </w:div>
        <w:div w:id="1984038500">
          <w:marLeft w:val="1008"/>
          <w:marRight w:val="0"/>
          <w:marTop w:val="96"/>
          <w:marBottom w:val="0"/>
          <w:divBdr>
            <w:top w:val="none" w:sz="0" w:space="0" w:color="auto"/>
            <w:left w:val="none" w:sz="0" w:space="0" w:color="auto"/>
            <w:bottom w:val="none" w:sz="0" w:space="0" w:color="auto"/>
            <w:right w:val="none" w:sz="0" w:space="0" w:color="auto"/>
          </w:divBdr>
        </w:div>
      </w:divsChild>
    </w:div>
    <w:div w:id="1152137632">
      <w:bodyDiv w:val="1"/>
      <w:marLeft w:val="0"/>
      <w:marRight w:val="0"/>
      <w:marTop w:val="0"/>
      <w:marBottom w:val="0"/>
      <w:divBdr>
        <w:top w:val="none" w:sz="0" w:space="0" w:color="auto"/>
        <w:left w:val="none" w:sz="0" w:space="0" w:color="auto"/>
        <w:bottom w:val="none" w:sz="0" w:space="0" w:color="auto"/>
        <w:right w:val="none" w:sz="0" w:space="0" w:color="auto"/>
      </w:divBdr>
      <w:divsChild>
        <w:div w:id="1362507835">
          <w:marLeft w:val="547"/>
          <w:marRight w:val="0"/>
          <w:marTop w:val="106"/>
          <w:marBottom w:val="0"/>
          <w:divBdr>
            <w:top w:val="none" w:sz="0" w:space="0" w:color="auto"/>
            <w:left w:val="none" w:sz="0" w:space="0" w:color="auto"/>
            <w:bottom w:val="none" w:sz="0" w:space="0" w:color="auto"/>
            <w:right w:val="none" w:sz="0" w:space="0" w:color="auto"/>
          </w:divBdr>
        </w:div>
        <w:div w:id="1989432101">
          <w:marLeft w:val="547"/>
          <w:marRight w:val="0"/>
          <w:marTop w:val="106"/>
          <w:marBottom w:val="0"/>
          <w:divBdr>
            <w:top w:val="none" w:sz="0" w:space="0" w:color="auto"/>
            <w:left w:val="none" w:sz="0" w:space="0" w:color="auto"/>
            <w:bottom w:val="none" w:sz="0" w:space="0" w:color="auto"/>
            <w:right w:val="none" w:sz="0" w:space="0" w:color="auto"/>
          </w:divBdr>
        </w:div>
      </w:divsChild>
    </w:div>
    <w:div w:id="1178009860">
      <w:bodyDiv w:val="1"/>
      <w:marLeft w:val="0"/>
      <w:marRight w:val="0"/>
      <w:marTop w:val="0"/>
      <w:marBottom w:val="0"/>
      <w:divBdr>
        <w:top w:val="none" w:sz="0" w:space="0" w:color="auto"/>
        <w:left w:val="none" w:sz="0" w:space="0" w:color="auto"/>
        <w:bottom w:val="none" w:sz="0" w:space="0" w:color="auto"/>
        <w:right w:val="none" w:sz="0" w:space="0" w:color="auto"/>
      </w:divBdr>
      <w:divsChild>
        <w:div w:id="822165159">
          <w:marLeft w:val="1008"/>
          <w:marRight w:val="0"/>
          <w:marTop w:val="96"/>
          <w:marBottom w:val="0"/>
          <w:divBdr>
            <w:top w:val="none" w:sz="0" w:space="0" w:color="auto"/>
            <w:left w:val="none" w:sz="0" w:space="0" w:color="auto"/>
            <w:bottom w:val="none" w:sz="0" w:space="0" w:color="auto"/>
            <w:right w:val="none" w:sz="0" w:space="0" w:color="auto"/>
          </w:divBdr>
        </w:div>
        <w:div w:id="1037697731">
          <w:marLeft w:val="547"/>
          <w:marRight w:val="0"/>
          <w:marTop w:val="115"/>
          <w:marBottom w:val="0"/>
          <w:divBdr>
            <w:top w:val="none" w:sz="0" w:space="0" w:color="auto"/>
            <w:left w:val="none" w:sz="0" w:space="0" w:color="auto"/>
            <w:bottom w:val="none" w:sz="0" w:space="0" w:color="auto"/>
            <w:right w:val="none" w:sz="0" w:space="0" w:color="auto"/>
          </w:divBdr>
        </w:div>
        <w:div w:id="1223640977">
          <w:marLeft w:val="547"/>
          <w:marRight w:val="0"/>
          <w:marTop w:val="115"/>
          <w:marBottom w:val="0"/>
          <w:divBdr>
            <w:top w:val="none" w:sz="0" w:space="0" w:color="auto"/>
            <w:left w:val="none" w:sz="0" w:space="0" w:color="auto"/>
            <w:bottom w:val="none" w:sz="0" w:space="0" w:color="auto"/>
            <w:right w:val="none" w:sz="0" w:space="0" w:color="auto"/>
          </w:divBdr>
        </w:div>
        <w:div w:id="1406680541">
          <w:marLeft w:val="1008"/>
          <w:marRight w:val="0"/>
          <w:marTop w:val="96"/>
          <w:marBottom w:val="0"/>
          <w:divBdr>
            <w:top w:val="none" w:sz="0" w:space="0" w:color="auto"/>
            <w:left w:val="none" w:sz="0" w:space="0" w:color="auto"/>
            <w:bottom w:val="none" w:sz="0" w:space="0" w:color="auto"/>
            <w:right w:val="none" w:sz="0" w:space="0" w:color="auto"/>
          </w:divBdr>
        </w:div>
        <w:div w:id="1408378521">
          <w:marLeft w:val="1008"/>
          <w:marRight w:val="0"/>
          <w:marTop w:val="96"/>
          <w:marBottom w:val="0"/>
          <w:divBdr>
            <w:top w:val="none" w:sz="0" w:space="0" w:color="auto"/>
            <w:left w:val="none" w:sz="0" w:space="0" w:color="auto"/>
            <w:bottom w:val="none" w:sz="0" w:space="0" w:color="auto"/>
            <w:right w:val="none" w:sz="0" w:space="0" w:color="auto"/>
          </w:divBdr>
        </w:div>
        <w:div w:id="2016494048">
          <w:marLeft w:val="1008"/>
          <w:marRight w:val="0"/>
          <w:marTop w:val="96"/>
          <w:marBottom w:val="0"/>
          <w:divBdr>
            <w:top w:val="none" w:sz="0" w:space="0" w:color="auto"/>
            <w:left w:val="none" w:sz="0" w:space="0" w:color="auto"/>
            <w:bottom w:val="none" w:sz="0" w:space="0" w:color="auto"/>
            <w:right w:val="none" w:sz="0" w:space="0" w:color="auto"/>
          </w:divBdr>
        </w:div>
      </w:divsChild>
    </w:div>
    <w:div w:id="1192109644">
      <w:bodyDiv w:val="1"/>
      <w:marLeft w:val="0"/>
      <w:marRight w:val="0"/>
      <w:marTop w:val="0"/>
      <w:marBottom w:val="0"/>
      <w:divBdr>
        <w:top w:val="none" w:sz="0" w:space="0" w:color="auto"/>
        <w:left w:val="none" w:sz="0" w:space="0" w:color="auto"/>
        <w:bottom w:val="none" w:sz="0" w:space="0" w:color="auto"/>
        <w:right w:val="none" w:sz="0" w:space="0" w:color="auto"/>
      </w:divBdr>
      <w:divsChild>
        <w:div w:id="104350072">
          <w:marLeft w:val="1584"/>
          <w:marRight w:val="0"/>
          <w:marTop w:val="82"/>
          <w:marBottom w:val="0"/>
          <w:divBdr>
            <w:top w:val="none" w:sz="0" w:space="0" w:color="auto"/>
            <w:left w:val="none" w:sz="0" w:space="0" w:color="auto"/>
            <w:bottom w:val="none" w:sz="0" w:space="0" w:color="auto"/>
            <w:right w:val="none" w:sz="0" w:space="0" w:color="auto"/>
          </w:divBdr>
        </w:div>
        <w:div w:id="201020251">
          <w:marLeft w:val="2016"/>
          <w:marRight w:val="0"/>
          <w:marTop w:val="72"/>
          <w:marBottom w:val="0"/>
          <w:divBdr>
            <w:top w:val="none" w:sz="0" w:space="0" w:color="auto"/>
            <w:left w:val="none" w:sz="0" w:space="0" w:color="auto"/>
            <w:bottom w:val="none" w:sz="0" w:space="0" w:color="auto"/>
            <w:right w:val="none" w:sz="0" w:space="0" w:color="auto"/>
          </w:divBdr>
        </w:div>
        <w:div w:id="241452026">
          <w:marLeft w:val="1584"/>
          <w:marRight w:val="0"/>
          <w:marTop w:val="82"/>
          <w:marBottom w:val="0"/>
          <w:divBdr>
            <w:top w:val="none" w:sz="0" w:space="0" w:color="auto"/>
            <w:left w:val="none" w:sz="0" w:space="0" w:color="auto"/>
            <w:bottom w:val="none" w:sz="0" w:space="0" w:color="auto"/>
            <w:right w:val="none" w:sz="0" w:space="0" w:color="auto"/>
          </w:divBdr>
        </w:div>
        <w:div w:id="299771131">
          <w:marLeft w:val="1584"/>
          <w:marRight w:val="0"/>
          <w:marTop w:val="82"/>
          <w:marBottom w:val="0"/>
          <w:divBdr>
            <w:top w:val="none" w:sz="0" w:space="0" w:color="auto"/>
            <w:left w:val="none" w:sz="0" w:space="0" w:color="auto"/>
            <w:bottom w:val="none" w:sz="0" w:space="0" w:color="auto"/>
            <w:right w:val="none" w:sz="0" w:space="0" w:color="auto"/>
          </w:divBdr>
        </w:div>
        <w:div w:id="513694400">
          <w:marLeft w:val="1584"/>
          <w:marRight w:val="0"/>
          <w:marTop w:val="82"/>
          <w:marBottom w:val="0"/>
          <w:divBdr>
            <w:top w:val="none" w:sz="0" w:space="0" w:color="auto"/>
            <w:left w:val="none" w:sz="0" w:space="0" w:color="auto"/>
            <w:bottom w:val="none" w:sz="0" w:space="0" w:color="auto"/>
            <w:right w:val="none" w:sz="0" w:space="0" w:color="auto"/>
          </w:divBdr>
        </w:div>
        <w:div w:id="664285169">
          <w:marLeft w:val="1008"/>
          <w:marRight w:val="0"/>
          <w:marTop w:val="91"/>
          <w:marBottom w:val="0"/>
          <w:divBdr>
            <w:top w:val="none" w:sz="0" w:space="0" w:color="auto"/>
            <w:left w:val="none" w:sz="0" w:space="0" w:color="auto"/>
            <w:bottom w:val="none" w:sz="0" w:space="0" w:color="auto"/>
            <w:right w:val="none" w:sz="0" w:space="0" w:color="auto"/>
          </w:divBdr>
        </w:div>
        <w:div w:id="1032730080">
          <w:marLeft w:val="1008"/>
          <w:marRight w:val="0"/>
          <w:marTop w:val="91"/>
          <w:marBottom w:val="0"/>
          <w:divBdr>
            <w:top w:val="none" w:sz="0" w:space="0" w:color="auto"/>
            <w:left w:val="none" w:sz="0" w:space="0" w:color="auto"/>
            <w:bottom w:val="none" w:sz="0" w:space="0" w:color="auto"/>
            <w:right w:val="none" w:sz="0" w:space="0" w:color="auto"/>
          </w:divBdr>
        </w:div>
        <w:div w:id="1060638685">
          <w:marLeft w:val="1008"/>
          <w:marRight w:val="0"/>
          <w:marTop w:val="91"/>
          <w:marBottom w:val="0"/>
          <w:divBdr>
            <w:top w:val="none" w:sz="0" w:space="0" w:color="auto"/>
            <w:left w:val="none" w:sz="0" w:space="0" w:color="auto"/>
            <w:bottom w:val="none" w:sz="0" w:space="0" w:color="auto"/>
            <w:right w:val="none" w:sz="0" w:space="0" w:color="auto"/>
          </w:divBdr>
        </w:div>
        <w:div w:id="1086920675">
          <w:marLeft w:val="1584"/>
          <w:marRight w:val="0"/>
          <w:marTop w:val="82"/>
          <w:marBottom w:val="0"/>
          <w:divBdr>
            <w:top w:val="none" w:sz="0" w:space="0" w:color="auto"/>
            <w:left w:val="none" w:sz="0" w:space="0" w:color="auto"/>
            <w:bottom w:val="none" w:sz="0" w:space="0" w:color="auto"/>
            <w:right w:val="none" w:sz="0" w:space="0" w:color="auto"/>
          </w:divBdr>
        </w:div>
        <w:div w:id="1300451133">
          <w:marLeft w:val="1584"/>
          <w:marRight w:val="0"/>
          <w:marTop w:val="82"/>
          <w:marBottom w:val="0"/>
          <w:divBdr>
            <w:top w:val="none" w:sz="0" w:space="0" w:color="auto"/>
            <w:left w:val="none" w:sz="0" w:space="0" w:color="auto"/>
            <w:bottom w:val="none" w:sz="0" w:space="0" w:color="auto"/>
            <w:right w:val="none" w:sz="0" w:space="0" w:color="auto"/>
          </w:divBdr>
        </w:div>
        <w:div w:id="1620599163">
          <w:marLeft w:val="1584"/>
          <w:marRight w:val="0"/>
          <w:marTop w:val="82"/>
          <w:marBottom w:val="0"/>
          <w:divBdr>
            <w:top w:val="none" w:sz="0" w:space="0" w:color="auto"/>
            <w:left w:val="none" w:sz="0" w:space="0" w:color="auto"/>
            <w:bottom w:val="none" w:sz="0" w:space="0" w:color="auto"/>
            <w:right w:val="none" w:sz="0" w:space="0" w:color="auto"/>
          </w:divBdr>
        </w:div>
        <w:div w:id="1921057926">
          <w:marLeft w:val="2016"/>
          <w:marRight w:val="0"/>
          <w:marTop w:val="72"/>
          <w:marBottom w:val="0"/>
          <w:divBdr>
            <w:top w:val="none" w:sz="0" w:space="0" w:color="auto"/>
            <w:left w:val="none" w:sz="0" w:space="0" w:color="auto"/>
            <w:bottom w:val="none" w:sz="0" w:space="0" w:color="auto"/>
            <w:right w:val="none" w:sz="0" w:space="0" w:color="auto"/>
          </w:divBdr>
        </w:div>
        <w:div w:id="2050956072">
          <w:marLeft w:val="2016"/>
          <w:marRight w:val="0"/>
          <w:marTop w:val="72"/>
          <w:marBottom w:val="0"/>
          <w:divBdr>
            <w:top w:val="none" w:sz="0" w:space="0" w:color="auto"/>
            <w:left w:val="none" w:sz="0" w:space="0" w:color="auto"/>
            <w:bottom w:val="none" w:sz="0" w:space="0" w:color="auto"/>
            <w:right w:val="none" w:sz="0" w:space="0" w:color="auto"/>
          </w:divBdr>
        </w:div>
        <w:div w:id="2106342650">
          <w:marLeft w:val="1584"/>
          <w:marRight w:val="0"/>
          <w:marTop w:val="82"/>
          <w:marBottom w:val="0"/>
          <w:divBdr>
            <w:top w:val="none" w:sz="0" w:space="0" w:color="auto"/>
            <w:left w:val="none" w:sz="0" w:space="0" w:color="auto"/>
            <w:bottom w:val="none" w:sz="0" w:space="0" w:color="auto"/>
            <w:right w:val="none" w:sz="0" w:space="0" w:color="auto"/>
          </w:divBdr>
        </w:div>
      </w:divsChild>
    </w:div>
    <w:div w:id="1305893311">
      <w:bodyDiv w:val="1"/>
      <w:marLeft w:val="0"/>
      <w:marRight w:val="0"/>
      <w:marTop w:val="0"/>
      <w:marBottom w:val="0"/>
      <w:divBdr>
        <w:top w:val="none" w:sz="0" w:space="0" w:color="auto"/>
        <w:left w:val="none" w:sz="0" w:space="0" w:color="auto"/>
        <w:bottom w:val="none" w:sz="0" w:space="0" w:color="auto"/>
        <w:right w:val="none" w:sz="0" w:space="0" w:color="auto"/>
      </w:divBdr>
      <w:divsChild>
        <w:div w:id="777989398">
          <w:marLeft w:val="1008"/>
          <w:marRight w:val="0"/>
          <w:marTop w:val="96"/>
          <w:marBottom w:val="0"/>
          <w:divBdr>
            <w:top w:val="none" w:sz="0" w:space="0" w:color="auto"/>
            <w:left w:val="none" w:sz="0" w:space="0" w:color="auto"/>
            <w:bottom w:val="none" w:sz="0" w:space="0" w:color="auto"/>
            <w:right w:val="none" w:sz="0" w:space="0" w:color="auto"/>
          </w:divBdr>
        </w:div>
        <w:div w:id="1018845766">
          <w:marLeft w:val="547"/>
          <w:marRight w:val="0"/>
          <w:marTop w:val="106"/>
          <w:marBottom w:val="0"/>
          <w:divBdr>
            <w:top w:val="none" w:sz="0" w:space="0" w:color="auto"/>
            <w:left w:val="none" w:sz="0" w:space="0" w:color="auto"/>
            <w:bottom w:val="none" w:sz="0" w:space="0" w:color="auto"/>
            <w:right w:val="none" w:sz="0" w:space="0" w:color="auto"/>
          </w:divBdr>
        </w:div>
        <w:div w:id="1048530986">
          <w:marLeft w:val="547"/>
          <w:marRight w:val="0"/>
          <w:marTop w:val="106"/>
          <w:marBottom w:val="0"/>
          <w:divBdr>
            <w:top w:val="none" w:sz="0" w:space="0" w:color="auto"/>
            <w:left w:val="none" w:sz="0" w:space="0" w:color="auto"/>
            <w:bottom w:val="none" w:sz="0" w:space="0" w:color="auto"/>
            <w:right w:val="none" w:sz="0" w:space="0" w:color="auto"/>
          </w:divBdr>
        </w:div>
        <w:div w:id="1126705549">
          <w:marLeft w:val="1008"/>
          <w:marRight w:val="0"/>
          <w:marTop w:val="96"/>
          <w:marBottom w:val="0"/>
          <w:divBdr>
            <w:top w:val="none" w:sz="0" w:space="0" w:color="auto"/>
            <w:left w:val="none" w:sz="0" w:space="0" w:color="auto"/>
            <w:bottom w:val="none" w:sz="0" w:space="0" w:color="auto"/>
            <w:right w:val="none" w:sz="0" w:space="0" w:color="auto"/>
          </w:divBdr>
        </w:div>
        <w:div w:id="1910072312">
          <w:marLeft w:val="547"/>
          <w:marRight w:val="0"/>
          <w:marTop w:val="106"/>
          <w:marBottom w:val="0"/>
          <w:divBdr>
            <w:top w:val="none" w:sz="0" w:space="0" w:color="auto"/>
            <w:left w:val="none" w:sz="0" w:space="0" w:color="auto"/>
            <w:bottom w:val="none" w:sz="0" w:space="0" w:color="auto"/>
            <w:right w:val="none" w:sz="0" w:space="0" w:color="auto"/>
          </w:divBdr>
        </w:div>
      </w:divsChild>
    </w:div>
    <w:div w:id="1309554617">
      <w:bodyDiv w:val="1"/>
      <w:marLeft w:val="0"/>
      <w:marRight w:val="0"/>
      <w:marTop w:val="0"/>
      <w:marBottom w:val="0"/>
      <w:divBdr>
        <w:top w:val="none" w:sz="0" w:space="0" w:color="auto"/>
        <w:left w:val="none" w:sz="0" w:space="0" w:color="auto"/>
        <w:bottom w:val="none" w:sz="0" w:space="0" w:color="auto"/>
        <w:right w:val="none" w:sz="0" w:space="0" w:color="auto"/>
      </w:divBdr>
      <w:divsChild>
        <w:div w:id="22951118">
          <w:marLeft w:val="547"/>
          <w:marRight w:val="0"/>
          <w:marTop w:val="115"/>
          <w:marBottom w:val="0"/>
          <w:divBdr>
            <w:top w:val="none" w:sz="0" w:space="0" w:color="auto"/>
            <w:left w:val="none" w:sz="0" w:space="0" w:color="auto"/>
            <w:bottom w:val="none" w:sz="0" w:space="0" w:color="auto"/>
            <w:right w:val="none" w:sz="0" w:space="0" w:color="auto"/>
          </w:divBdr>
        </w:div>
        <w:div w:id="1936551670">
          <w:marLeft w:val="547"/>
          <w:marRight w:val="0"/>
          <w:marTop w:val="115"/>
          <w:marBottom w:val="0"/>
          <w:divBdr>
            <w:top w:val="none" w:sz="0" w:space="0" w:color="auto"/>
            <w:left w:val="none" w:sz="0" w:space="0" w:color="auto"/>
            <w:bottom w:val="none" w:sz="0" w:space="0" w:color="auto"/>
            <w:right w:val="none" w:sz="0" w:space="0" w:color="auto"/>
          </w:divBdr>
        </w:div>
      </w:divsChild>
    </w:div>
    <w:div w:id="1419860496">
      <w:bodyDiv w:val="1"/>
      <w:marLeft w:val="0"/>
      <w:marRight w:val="0"/>
      <w:marTop w:val="0"/>
      <w:marBottom w:val="0"/>
      <w:divBdr>
        <w:top w:val="none" w:sz="0" w:space="0" w:color="auto"/>
        <w:left w:val="none" w:sz="0" w:space="0" w:color="auto"/>
        <w:bottom w:val="none" w:sz="0" w:space="0" w:color="auto"/>
        <w:right w:val="none" w:sz="0" w:space="0" w:color="auto"/>
      </w:divBdr>
      <w:divsChild>
        <w:div w:id="50427153">
          <w:marLeft w:val="547"/>
          <w:marRight w:val="0"/>
          <w:marTop w:val="96"/>
          <w:marBottom w:val="0"/>
          <w:divBdr>
            <w:top w:val="none" w:sz="0" w:space="0" w:color="auto"/>
            <w:left w:val="none" w:sz="0" w:space="0" w:color="auto"/>
            <w:bottom w:val="none" w:sz="0" w:space="0" w:color="auto"/>
            <w:right w:val="none" w:sz="0" w:space="0" w:color="auto"/>
          </w:divBdr>
        </w:div>
        <w:div w:id="1143348337">
          <w:marLeft w:val="547"/>
          <w:marRight w:val="0"/>
          <w:marTop w:val="96"/>
          <w:marBottom w:val="0"/>
          <w:divBdr>
            <w:top w:val="none" w:sz="0" w:space="0" w:color="auto"/>
            <w:left w:val="none" w:sz="0" w:space="0" w:color="auto"/>
            <w:bottom w:val="none" w:sz="0" w:space="0" w:color="auto"/>
            <w:right w:val="none" w:sz="0" w:space="0" w:color="auto"/>
          </w:divBdr>
        </w:div>
        <w:div w:id="1237399744">
          <w:marLeft w:val="547"/>
          <w:marRight w:val="0"/>
          <w:marTop w:val="96"/>
          <w:marBottom w:val="0"/>
          <w:divBdr>
            <w:top w:val="none" w:sz="0" w:space="0" w:color="auto"/>
            <w:left w:val="none" w:sz="0" w:space="0" w:color="auto"/>
            <w:bottom w:val="none" w:sz="0" w:space="0" w:color="auto"/>
            <w:right w:val="none" w:sz="0" w:space="0" w:color="auto"/>
          </w:divBdr>
        </w:div>
        <w:div w:id="1301955059">
          <w:marLeft w:val="547"/>
          <w:marRight w:val="0"/>
          <w:marTop w:val="96"/>
          <w:marBottom w:val="0"/>
          <w:divBdr>
            <w:top w:val="none" w:sz="0" w:space="0" w:color="auto"/>
            <w:left w:val="none" w:sz="0" w:space="0" w:color="auto"/>
            <w:bottom w:val="none" w:sz="0" w:space="0" w:color="auto"/>
            <w:right w:val="none" w:sz="0" w:space="0" w:color="auto"/>
          </w:divBdr>
        </w:div>
        <w:div w:id="1349016014">
          <w:marLeft w:val="1008"/>
          <w:marRight w:val="0"/>
          <w:marTop w:val="91"/>
          <w:marBottom w:val="0"/>
          <w:divBdr>
            <w:top w:val="none" w:sz="0" w:space="0" w:color="auto"/>
            <w:left w:val="none" w:sz="0" w:space="0" w:color="auto"/>
            <w:bottom w:val="none" w:sz="0" w:space="0" w:color="auto"/>
            <w:right w:val="none" w:sz="0" w:space="0" w:color="auto"/>
          </w:divBdr>
        </w:div>
        <w:div w:id="1760056763">
          <w:marLeft w:val="1008"/>
          <w:marRight w:val="0"/>
          <w:marTop w:val="91"/>
          <w:marBottom w:val="0"/>
          <w:divBdr>
            <w:top w:val="none" w:sz="0" w:space="0" w:color="auto"/>
            <w:left w:val="none" w:sz="0" w:space="0" w:color="auto"/>
            <w:bottom w:val="none" w:sz="0" w:space="0" w:color="auto"/>
            <w:right w:val="none" w:sz="0" w:space="0" w:color="auto"/>
          </w:divBdr>
        </w:div>
        <w:div w:id="1796562238">
          <w:marLeft w:val="547"/>
          <w:marRight w:val="0"/>
          <w:marTop w:val="106"/>
          <w:marBottom w:val="0"/>
          <w:divBdr>
            <w:top w:val="none" w:sz="0" w:space="0" w:color="auto"/>
            <w:left w:val="none" w:sz="0" w:space="0" w:color="auto"/>
            <w:bottom w:val="none" w:sz="0" w:space="0" w:color="auto"/>
            <w:right w:val="none" w:sz="0" w:space="0" w:color="auto"/>
          </w:divBdr>
        </w:div>
      </w:divsChild>
    </w:div>
    <w:div w:id="1501313473">
      <w:bodyDiv w:val="1"/>
      <w:marLeft w:val="0"/>
      <w:marRight w:val="0"/>
      <w:marTop w:val="0"/>
      <w:marBottom w:val="0"/>
      <w:divBdr>
        <w:top w:val="none" w:sz="0" w:space="0" w:color="auto"/>
        <w:left w:val="none" w:sz="0" w:space="0" w:color="auto"/>
        <w:bottom w:val="none" w:sz="0" w:space="0" w:color="auto"/>
        <w:right w:val="none" w:sz="0" w:space="0" w:color="auto"/>
      </w:divBdr>
      <w:divsChild>
        <w:div w:id="498272711">
          <w:marLeft w:val="547"/>
          <w:marRight w:val="0"/>
          <w:marTop w:val="91"/>
          <w:marBottom w:val="0"/>
          <w:divBdr>
            <w:top w:val="none" w:sz="0" w:space="0" w:color="auto"/>
            <w:left w:val="none" w:sz="0" w:space="0" w:color="auto"/>
            <w:bottom w:val="none" w:sz="0" w:space="0" w:color="auto"/>
            <w:right w:val="none" w:sz="0" w:space="0" w:color="auto"/>
          </w:divBdr>
        </w:div>
        <w:div w:id="913317227">
          <w:marLeft w:val="547"/>
          <w:marRight w:val="0"/>
          <w:marTop w:val="91"/>
          <w:marBottom w:val="0"/>
          <w:divBdr>
            <w:top w:val="none" w:sz="0" w:space="0" w:color="auto"/>
            <w:left w:val="none" w:sz="0" w:space="0" w:color="auto"/>
            <w:bottom w:val="none" w:sz="0" w:space="0" w:color="auto"/>
            <w:right w:val="none" w:sz="0" w:space="0" w:color="auto"/>
          </w:divBdr>
        </w:div>
        <w:div w:id="531891536">
          <w:marLeft w:val="547"/>
          <w:marRight w:val="0"/>
          <w:marTop w:val="91"/>
          <w:marBottom w:val="0"/>
          <w:divBdr>
            <w:top w:val="none" w:sz="0" w:space="0" w:color="auto"/>
            <w:left w:val="none" w:sz="0" w:space="0" w:color="auto"/>
            <w:bottom w:val="none" w:sz="0" w:space="0" w:color="auto"/>
            <w:right w:val="none" w:sz="0" w:space="0" w:color="auto"/>
          </w:divBdr>
        </w:div>
        <w:div w:id="1242174214">
          <w:marLeft w:val="547"/>
          <w:marRight w:val="0"/>
          <w:marTop w:val="91"/>
          <w:marBottom w:val="0"/>
          <w:divBdr>
            <w:top w:val="none" w:sz="0" w:space="0" w:color="auto"/>
            <w:left w:val="none" w:sz="0" w:space="0" w:color="auto"/>
            <w:bottom w:val="none" w:sz="0" w:space="0" w:color="auto"/>
            <w:right w:val="none" w:sz="0" w:space="0" w:color="auto"/>
          </w:divBdr>
        </w:div>
        <w:div w:id="1183587110">
          <w:marLeft w:val="547"/>
          <w:marRight w:val="0"/>
          <w:marTop w:val="91"/>
          <w:marBottom w:val="0"/>
          <w:divBdr>
            <w:top w:val="none" w:sz="0" w:space="0" w:color="auto"/>
            <w:left w:val="none" w:sz="0" w:space="0" w:color="auto"/>
            <w:bottom w:val="none" w:sz="0" w:space="0" w:color="auto"/>
            <w:right w:val="none" w:sz="0" w:space="0" w:color="auto"/>
          </w:divBdr>
        </w:div>
        <w:div w:id="532695879">
          <w:marLeft w:val="547"/>
          <w:marRight w:val="0"/>
          <w:marTop w:val="91"/>
          <w:marBottom w:val="0"/>
          <w:divBdr>
            <w:top w:val="none" w:sz="0" w:space="0" w:color="auto"/>
            <w:left w:val="none" w:sz="0" w:space="0" w:color="auto"/>
            <w:bottom w:val="none" w:sz="0" w:space="0" w:color="auto"/>
            <w:right w:val="none" w:sz="0" w:space="0" w:color="auto"/>
          </w:divBdr>
        </w:div>
        <w:div w:id="833104243">
          <w:marLeft w:val="547"/>
          <w:marRight w:val="0"/>
          <w:marTop w:val="91"/>
          <w:marBottom w:val="0"/>
          <w:divBdr>
            <w:top w:val="none" w:sz="0" w:space="0" w:color="auto"/>
            <w:left w:val="none" w:sz="0" w:space="0" w:color="auto"/>
            <w:bottom w:val="none" w:sz="0" w:space="0" w:color="auto"/>
            <w:right w:val="none" w:sz="0" w:space="0" w:color="auto"/>
          </w:divBdr>
        </w:div>
        <w:div w:id="1014113310">
          <w:marLeft w:val="547"/>
          <w:marRight w:val="0"/>
          <w:marTop w:val="91"/>
          <w:marBottom w:val="0"/>
          <w:divBdr>
            <w:top w:val="none" w:sz="0" w:space="0" w:color="auto"/>
            <w:left w:val="none" w:sz="0" w:space="0" w:color="auto"/>
            <w:bottom w:val="none" w:sz="0" w:space="0" w:color="auto"/>
            <w:right w:val="none" w:sz="0" w:space="0" w:color="auto"/>
          </w:divBdr>
        </w:div>
        <w:div w:id="1302881199">
          <w:marLeft w:val="547"/>
          <w:marRight w:val="0"/>
          <w:marTop w:val="91"/>
          <w:marBottom w:val="0"/>
          <w:divBdr>
            <w:top w:val="none" w:sz="0" w:space="0" w:color="auto"/>
            <w:left w:val="none" w:sz="0" w:space="0" w:color="auto"/>
            <w:bottom w:val="none" w:sz="0" w:space="0" w:color="auto"/>
            <w:right w:val="none" w:sz="0" w:space="0" w:color="auto"/>
          </w:divBdr>
        </w:div>
      </w:divsChild>
    </w:div>
    <w:div w:id="1650792576">
      <w:bodyDiv w:val="1"/>
      <w:marLeft w:val="0"/>
      <w:marRight w:val="0"/>
      <w:marTop w:val="0"/>
      <w:marBottom w:val="0"/>
      <w:divBdr>
        <w:top w:val="none" w:sz="0" w:space="0" w:color="auto"/>
        <w:left w:val="none" w:sz="0" w:space="0" w:color="auto"/>
        <w:bottom w:val="none" w:sz="0" w:space="0" w:color="auto"/>
        <w:right w:val="none" w:sz="0" w:space="0" w:color="auto"/>
      </w:divBdr>
    </w:div>
    <w:div w:id="1841046049">
      <w:bodyDiv w:val="1"/>
      <w:marLeft w:val="0"/>
      <w:marRight w:val="0"/>
      <w:marTop w:val="0"/>
      <w:marBottom w:val="0"/>
      <w:divBdr>
        <w:top w:val="none" w:sz="0" w:space="0" w:color="auto"/>
        <w:left w:val="none" w:sz="0" w:space="0" w:color="auto"/>
        <w:bottom w:val="none" w:sz="0" w:space="0" w:color="auto"/>
        <w:right w:val="none" w:sz="0" w:space="0" w:color="auto"/>
      </w:divBdr>
      <w:divsChild>
        <w:div w:id="214003600">
          <w:marLeft w:val="547"/>
          <w:marRight w:val="0"/>
          <w:marTop w:val="96"/>
          <w:marBottom w:val="0"/>
          <w:divBdr>
            <w:top w:val="none" w:sz="0" w:space="0" w:color="auto"/>
            <w:left w:val="none" w:sz="0" w:space="0" w:color="auto"/>
            <w:bottom w:val="none" w:sz="0" w:space="0" w:color="auto"/>
            <w:right w:val="none" w:sz="0" w:space="0" w:color="auto"/>
          </w:divBdr>
        </w:div>
        <w:div w:id="365109322">
          <w:marLeft w:val="547"/>
          <w:marRight w:val="0"/>
          <w:marTop w:val="96"/>
          <w:marBottom w:val="0"/>
          <w:divBdr>
            <w:top w:val="none" w:sz="0" w:space="0" w:color="auto"/>
            <w:left w:val="none" w:sz="0" w:space="0" w:color="auto"/>
            <w:bottom w:val="none" w:sz="0" w:space="0" w:color="auto"/>
            <w:right w:val="none" w:sz="0" w:space="0" w:color="auto"/>
          </w:divBdr>
        </w:div>
        <w:div w:id="1269310433">
          <w:marLeft w:val="547"/>
          <w:marRight w:val="0"/>
          <w:marTop w:val="96"/>
          <w:marBottom w:val="0"/>
          <w:divBdr>
            <w:top w:val="none" w:sz="0" w:space="0" w:color="auto"/>
            <w:left w:val="none" w:sz="0" w:space="0" w:color="auto"/>
            <w:bottom w:val="none" w:sz="0" w:space="0" w:color="auto"/>
            <w:right w:val="none" w:sz="0" w:space="0" w:color="auto"/>
          </w:divBdr>
        </w:div>
        <w:div w:id="1568999874">
          <w:marLeft w:val="547"/>
          <w:marRight w:val="0"/>
          <w:marTop w:val="96"/>
          <w:marBottom w:val="0"/>
          <w:divBdr>
            <w:top w:val="none" w:sz="0" w:space="0" w:color="auto"/>
            <w:left w:val="none" w:sz="0" w:space="0" w:color="auto"/>
            <w:bottom w:val="none" w:sz="0" w:space="0" w:color="auto"/>
            <w:right w:val="none" w:sz="0" w:space="0" w:color="auto"/>
          </w:divBdr>
        </w:div>
      </w:divsChild>
    </w:div>
    <w:div w:id="1844781983">
      <w:bodyDiv w:val="1"/>
      <w:marLeft w:val="0"/>
      <w:marRight w:val="0"/>
      <w:marTop w:val="0"/>
      <w:marBottom w:val="0"/>
      <w:divBdr>
        <w:top w:val="none" w:sz="0" w:space="0" w:color="auto"/>
        <w:left w:val="none" w:sz="0" w:space="0" w:color="auto"/>
        <w:bottom w:val="none" w:sz="0" w:space="0" w:color="auto"/>
        <w:right w:val="none" w:sz="0" w:space="0" w:color="auto"/>
      </w:divBdr>
      <w:divsChild>
        <w:div w:id="1779831789">
          <w:marLeft w:val="547"/>
          <w:marRight w:val="0"/>
          <w:marTop w:val="106"/>
          <w:marBottom w:val="0"/>
          <w:divBdr>
            <w:top w:val="none" w:sz="0" w:space="0" w:color="auto"/>
            <w:left w:val="none" w:sz="0" w:space="0" w:color="auto"/>
            <w:bottom w:val="none" w:sz="0" w:space="0" w:color="auto"/>
            <w:right w:val="none" w:sz="0" w:space="0" w:color="auto"/>
          </w:divBdr>
        </w:div>
        <w:div w:id="1907909795">
          <w:marLeft w:val="547"/>
          <w:marRight w:val="0"/>
          <w:marTop w:val="106"/>
          <w:marBottom w:val="0"/>
          <w:divBdr>
            <w:top w:val="none" w:sz="0" w:space="0" w:color="auto"/>
            <w:left w:val="none" w:sz="0" w:space="0" w:color="auto"/>
            <w:bottom w:val="none" w:sz="0" w:space="0" w:color="auto"/>
            <w:right w:val="none" w:sz="0" w:space="0" w:color="auto"/>
          </w:divBdr>
        </w:div>
        <w:div w:id="1987322712">
          <w:marLeft w:val="547"/>
          <w:marRight w:val="0"/>
          <w:marTop w:val="106"/>
          <w:marBottom w:val="0"/>
          <w:divBdr>
            <w:top w:val="none" w:sz="0" w:space="0" w:color="auto"/>
            <w:left w:val="none" w:sz="0" w:space="0" w:color="auto"/>
            <w:bottom w:val="none" w:sz="0" w:space="0" w:color="auto"/>
            <w:right w:val="none" w:sz="0" w:space="0" w:color="auto"/>
          </w:divBdr>
        </w:div>
      </w:divsChild>
    </w:div>
    <w:div w:id="1886865558">
      <w:bodyDiv w:val="1"/>
      <w:marLeft w:val="0"/>
      <w:marRight w:val="0"/>
      <w:marTop w:val="0"/>
      <w:marBottom w:val="0"/>
      <w:divBdr>
        <w:top w:val="none" w:sz="0" w:space="0" w:color="auto"/>
        <w:left w:val="none" w:sz="0" w:space="0" w:color="auto"/>
        <w:bottom w:val="none" w:sz="0" w:space="0" w:color="auto"/>
        <w:right w:val="none" w:sz="0" w:space="0" w:color="auto"/>
      </w:divBdr>
    </w:div>
    <w:div w:id="2035954222">
      <w:bodyDiv w:val="1"/>
      <w:marLeft w:val="0"/>
      <w:marRight w:val="0"/>
      <w:marTop w:val="0"/>
      <w:marBottom w:val="0"/>
      <w:divBdr>
        <w:top w:val="none" w:sz="0" w:space="0" w:color="auto"/>
        <w:left w:val="none" w:sz="0" w:space="0" w:color="auto"/>
        <w:bottom w:val="none" w:sz="0" w:space="0" w:color="auto"/>
        <w:right w:val="none" w:sz="0" w:space="0" w:color="auto"/>
      </w:divBdr>
      <w:divsChild>
        <w:div w:id="193538988">
          <w:marLeft w:val="0"/>
          <w:marRight w:val="0"/>
          <w:marTop w:val="0"/>
          <w:marBottom w:val="0"/>
          <w:divBdr>
            <w:top w:val="none" w:sz="0" w:space="0" w:color="auto"/>
            <w:left w:val="none" w:sz="0" w:space="0" w:color="auto"/>
            <w:bottom w:val="none" w:sz="0" w:space="0" w:color="auto"/>
            <w:right w:val="none" w:sz="0" w:space="0" w:color="auto"/>
          </w:divBdr>
        </w:div>
      </w:divsChild>
    </w:div>
    <w:div w:id="208922659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osf.io/fyt4d/?view_only=1e5f867b1896417cbaa21a2872221cf8" TargetMode="External"/><Relationship Id="rId18" Type="http://schemas.microsoft.com/office/2018/08/relationships/commentsExtensible" Target="commentsExtensible.xm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R-project.org/" TargetMode="External"/><Relationship Id="rId7" Type="http://schemas.openxmlformats.org/officeDocument/2006/relationships/hyperlink" Target="https://osf.io/fyt4d/?view_only=1e5f867b1896417cbaa21a2872221cf8" TargetMode="External"/><Relationship Id="rId12" Type="http://schemas.openxmlformats.org/officeDocument/2006/relationships/image" Target="media/image4.png"/><Relationship Id="rId17" Type="http://schemas.microsoft.com/office/2016/09/relationships/commentsIds" Target="commentsIds.xml"/><Relationship Id="rId25" Type="http://schemas.microsoft.com/office/2011/relationships/people" Target="people.xml"/><Relationship Id="rId2" Type="http://schemas.openxmlformats.org/officeDocument/2006/relationships/styles" Target="styles.xml"/><Relationship Id="rId16" Type="http://schemas.microsoft.com/office/2011/relationships/commentsExtended" Target="commentsExtended.xml"/><Relationship Id="rId20" Type="http://schemas.openxmlformats.org/officeDocument/2006/relationships/hyperlink" Target="https://doi.org/10.3390/e19100555"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hyperlink" Target="http://mc-stan.org" TargetMode="External"/><Relationship Id="rId10" Type="http://schemas.openxmlformats.org/officeDocument/2006/relationships/image" Target="media/image2.png"/><Relationship Id="rId19" Type="http://schemas.openxmlformats.org/officeDocument/2006/relationships/hyperlink" Target="https://doi.org/10.18637/jss.v080.i01" TargetMode="External"/><Relationship Id="rId4" Type="http://schemas.openxmlformats.org/officeDocument/2006/relationships/webSettings" Target="webSettings.xml"/><Relationship Id="rId9" Type="http://schemas.openxmlformats.org/officeDocument/2006/relationships/hyperlink" Target="https://osf.io/fyt4d/?view_only=1e5f867b1896417cbaa21a2872221cf8" TargetMode="External"/><Relationship Id="rId14" Type="http://schemas.openxmlformats.org/officeDocument/2006/relationships/image" Target="media/image5.png"/><Relationship Id="rId22" Type="http://schemas.openxmlformats.org/officeDocument/2006/relationships/hyperlink" Target="https://doi.org/10.1080/01690965.2011.61059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TotalTime>
  <Pages>22</Pages>
  <Words>8421</Words>
  <Characters>48001</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University of Arizona</Company>
  <LinksUpToDate>false</LinksUpToDate>
  <CharactersWithSpaces>56310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Sonia Colina</dc:creator>
  <cp:keywords/>
  <dc:description/>
  <cp:lastModifiedBy>Office User</cp:lastModifiedBy>
  <cp:revision>32</cp:revision>
  <cp:lastPrinted>2021-11-30T03:54:00Z</cp:lastPrinted>
  <dcterms:created xsi:type="dcterms:W3CDTF">2021-11-30T03:54:00Z</dcterms:created>
  <dcterms:modified xsi:type="dcterms:W3CDTF">2021-11-30T04:52:00Z</dcterms:modified>
</cp:coreProperties>
</file>